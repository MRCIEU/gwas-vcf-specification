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528934B4" w:rsidR="00E5000C" w:rsidRPr="00563FE6" w:rsidRDefault="00A44800" w:rsidP="0010701C">
      <w:pPr>
        <w:pStyle w:val="Heading1"/>
      </w:pPr>
      <w:commentRangeStart w:id="0"/>
      <w:r>
        <w:t>S</w:t>
      </w:r>
      <w:r w:rsidR="007B56A8" w:rsidRPr="00563FE6">
        <w:t xml:space="preserve">tandardised </w:t>
      </w:r>
      <w:r w:rsidR="003214F4">
        <w:t xml:space="preserve">storage </w:t>
      </w:r>
      <w:r w:rsidR="007B56A8" w:rsidRPr="00563FE6">
        <w:t xml:space="preserve">and efficient querying of GWAS summary statistics </w:t>
      </w:r>
      <w:r w:rsidR="002F3CB3">
        <w:t>using</w:t>
      </w:r>
      <w:r>
        <w:t xml:space="preserve"> </w:t>
      </w:r>
      <w:r w:rsidR="007B56A8" w:rsidRPr="00563FE6">
        <w:t>the VCF format</w:t>
      </w:r>
      <w:commentRangeEnd w:id="0"/>
      <w:r w:rsidR="00425C1C">
        <w:rPr>
          <w:rStyle w:val="CommentReference"/>
          <w:rFonts w:asciiTheme="minorHAnsi" w:eastAsiaTheme="minorHAnsi" w:hAnsiTheme="minorHAnsi" w:cstheme="minorBidi"/>
          <w:color w:val="auto"/>
        </w:rPr>
        <w:commentReference w:id="0"/>
      </w:r>
    </w:p>
    <w:p w14:paraId="0EF0AA88" w14:textId="77777777" w:rsidR="00E5000C" w:rsidRDefault="00E5000C" w:rsidP="00E5000C"/>
    <w:p w14:paraId="7E66C369" w14:textId="525A387D"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xml:space="preserve">, Tom </w:t>
      </w:r>
      <w:r w:rsidR="00E73F70">
        <w:t xml:space="preserve">R </w:t>
      </w:r>
      <w:r>
        <w:t>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673DE837" w:rsidR="00F5032F" w:rsidRDefault="00F5032F" w:rsidP="00E5000C">
      <w:r w:rsidRPr="00F5032F">
        <w:t>Correspondence</w:t>
      </w:r>
      <w:r w:rsidR="001477C2">
        <w:t>:</w:t>
      </w:r>
      <w:r w:rsidRPr="00F5032F">
        <w:t xml:space="preserve"> </w:t>
      </w:r>
      <w:r>
        <w:t>Matthew Lyon (</w:t>
      </w:r>
      <w:r w:rsidR="00C029DF" w:rsidRPr="00C029DF">
        <w:t>matt.lyon@bristol.ac.uk</w:t>
      </w:r>
      <w:r w:rsidR="00C029DF">
        <w:t xml:space="preserve">; ORCID </w:t>
      </w:r>
      <w:r w:rsidR="00C029DF" w:rsidRPr="00C029DF">
        <w:t>0000-0002-2500-1013</w:t>
      </w:r>
      <w:r>
        <w:t>)</w:t>
      </w:r>
    </w:p>
    <w:p w14:paraId="3541494D" w14:textId="7502E4A9" w:rsidR="00E5000C" w:rsidRDefault="00E5000C" w:rsidP="00E5000C">
      <w:pPr>
        <w:rPr>
          <w:vertAlign w:val="superscript"/>
        </w:rPr>
      </w:pPr>
    </w:p>
    <w:p w14:paraId="51B2D86F" w14:textId="4A9B0DBA"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r w:rsidR="00E73F70">
        <w:rPr>
          <w:rFonts w:cstheme="minorHAnsi"/>
          <w:lang w:val="en-US"/>
        </w:rPr>
        <w:t>, University of Bristol, Bristol, UK</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1BA39A5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6E6415DA" w14:textId="45B00CCD" w:rsidR="00F61ED3" w:rsidRDefault="00F61ED3" w:rsidP="00F61ED3">
      <w:pPr>
        <w:rPr>
          <w:rFonts w:cstheme="minorHAnsi"/>
          <w:lang w:val="en-US"/>
        </w:rPr>
      </w:pPr>
    </w:p>
    <w:p w14:paraId="0DE7EC4B" w14:textId="6E0F9CBE" w:rsidR="00F61ED3" w:rsidRPr="00DD1D6C" w:rsidRDefault="00F61ED3" w:rsidP="00F61ED3">
      <w:r>
        <w:t>Conflict of interest: None</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77E66E34" w:rsidR="00D24CEA" w:rsidRDefault="004B5DB7" w:rsidP="000B5C28">
      <w:pPr>
        <w:rPr>
          <w:lang w:val="en-US"/>
        </w:rPr>
      </w:pPr>
      <w:r w:rsidRPr="000B5C28">
        <w:rPr>
          <w:lang w:val="en-US"/>
        </w:rPr>
        <w:t>Genome-wide association study</w:t>
      </w:r>
      <w:r w:rsidR="00BF5D17">
        <w:rPr>
          <w:lang w:val="en-US"/>
        </w:rPr>
        <w:t xml:space="preserve"> (GWAS)</w:t>
      </w:r>
      <w:r w:rsidRPr="000B5C28">
        <w:rPr>
          <w:lang w:val="en-US"/>
        </w:rPr>
        <w:t xml:space="preserve"> summary statistics are </w:t>
      </w:r>
      <w:del w:id="1" w:author="Marcora, Edoardo" w:date="2020-03-17T10:27:00Z">
        <w:r w:rsidRPr="000B5C28" w:rsidDel="007B7ED6">
          <w:rPr>
            <w:lang w:val="en-US"/>
          </w:rPr>
          <w:delText>an important</w:delText>
        </w:r>
      </w:del>
      <w:ins w:id="2" w:author="Marcora, Edoardo" w:date="2020-03-17T10:27:00Z">
        <w:r w:rsidR="007B7ED6">
          <w:rPr>
            <w:lang w:val="en-US"/>
          </w:rPr>
          <w:t>a fundamental</w:t>
        </w:r>
      </w:ins>
      <w:r w:rsidRPr="000B5C28">
        <w:rPr>
          <w:lang w:val="en-US"/>
        </w:rPr>
        <w:t xml:space="preserve"> resource for</w:t>
      </w:r>
      <w:r w:rsidR="00FA4EA5" w:rsidRPr="000B5C28">
        <w:rPr>
          <w:lang w:val="en-US"/>
        </w:rPr>
        <w:t xml:space="preserve"> a variety of </w:t>
      </w:r>
      <w:del w:id="3" w:author="Marcora, Edoardo" w:date="2020-03-17T10:27:00Z">
        <w:r w:rsidR="00FA4EA5" w:rsidRPr="000B5C28" w:rsidDel="007B7ED6">
          <w:rPr>
            <w:lang w:val="en-US"/>
          </w:rPr>
          <w:delText xml:space="preserve">secondary </w:delText>
        </w:r>
      </w:del>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BF5D17">
        <w:rPr>
          <w:lang w:val="en-US"/>
        </w:rPr>
        <w:t>,</w:t>
      </w:r>
      <w:r w:rsidR="000F5EEB" w:rsidRPr="000B5C28">
        <w:rPr>
          <w:lang w:val="en-US"/>
        </w:rPr>
        <w:t xml:space="preserve"> hindering tool development</w:t>
      </w:r>
      <w:ins w:id="4" w:author="Marcora, Edoardo" w:date="2020-03-17T11:16:00Z">
        <w:r w:rsidR="00052F2C">
          <w:rPr>
            <w:lang w:val="en-US"/>
          </w:rPr>
          <w:t xml:space="preserve">, </w:t>
        </w:r>
      </w:ins>
      <w:del w:id="5" w:author="Marcora, Edoardo" w:date="2020-03-17T10:29:00Z">
        <w:r w:rsidR="004C58D4" w:rsidRPr="000B5C28" w:rsidDel="007B7ED6">
          <w:rPr>
            <w:lang w:val="en-US"/>
          </w:rPr>
          <w:delText xml:space="preserve"> and </w:delText>
        </w:r>
      </w:del>
      <w:r w:rsidR="004C58D4" w:rsidRPr="000B5C28">
        <w:rPr>
          <w:lang w:val="en-US"/>
        </w:rPr>
        <w:t>data sharing</w:t>
      </w:r>
      <w:ins w:id="6" w:author="Marcora, Edoardo" w:date="2020-03-17T11:16:00Z">
        <w:r w:rsidR="00052F2C">
          <w:rPr>
            <w:lang w:val="en-US"/>
          </w:rPr>
          <w:t xml:space="preserve">, </w:t>
        </w:r>
      </w:ins>
      <w:ins w:id="7" w:author="Marcora, Edoardo" w:date="2020-03-17T11:47:00Z">
        <w:r w:rsidR="000522C9">
          <w:rPr>
            <w:lang w:val="en-US"/>
          </w:rPr>
          <w:t>secondary</w:t>
        </w:r>
      </w:ins>
      <w:ins w:id="8" w:author="Marcora, Edoardo" w:date="2020-03-17T11:16:00Z">
        <w:r w:rsidR="00052F2C">
          <w:rPr>
            <w:lang w:val="en-US"/>
          </w:rPr>
          <w:t xml:space="preserve"> analysis and </w:t>
        </w:r>
      </w:ins>
      <w:ins w:id="9" w:author="Marcora, Edoardo" w:date="2020-03-17T11:17:00Z">
        <w:r w:rsidR="00540920">
          <w:rPr>
            <w:lang w:val="en-US"/>
          </w:rPr>
          <w:t>data</w:t>
        </w:r>
      </w:ins>
      <w:ins w:id="10" w:author="Marcora, Edoardo" w:date="2020-03-17T11:18:00Z">
        <w:r w:rsidR="00540920">
          <w:rPr>
            <w:lang w:val="en-US"/>
          </w:rPr>
          <w:t xml:space="preserve"> </w:t>
        </w:r>
      </w:ins>
      <w:ins w:id="11" w:author="Marcora, Edoardo" w:date="2020-03-17T10:29:00Z">
        <w:r w:rsidR="007B7ED6">
          <w:rPr>
            <w:lang w:val="en-US"/>
          </w:rPr>
          <w:t>integration</w:t>
        </w:r>
      </w:ins>
      <w:r w:rsidR="004C58D4" w:rsidRPr="000B5C28">
        <w:rPr>
          <w:lang w:val="en-US"/>
        </w:rPr>
        <w:t>.</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ins w:id="12" w:author="Marcora, Edoardo" w:date="2020-03-17T10:31:00Z">
        <w:r w:rsidR="007B7ED6">
          <w:rPr>
            <w:lang w:val="en-US"/>
          </w:rPr>
          <w:t>and</w:t>
        </w:r>
      </w:ins>
      <w:ins w:id="13" w:author="Marcora, Edoardo" w:date="2020-03-17T10:32:00Z">
        <w:r w:rsidR="007B7ED6">
          <w:rPr>
            <w:lang w:val="en-US"/>
          </w:rPr>
          <w:t xml:space="preserve"> often </w:t>
        </w:r>
      </w:ins>
      <w:ins w:id="14" w:author="Marcora, Edoardo" w:date="2020-03-17T10:33:00Z">
        <w:r w:rsidR="007B7ED6">
          <w:rPr>
            <w:lang w:val="en-US"/>
          </w:rPr>
          <w:t>incompletely</w:t>
        </w:r>
      </w:ins>
      <w:ins w:id="15" w:author="Marcora, Edoardo" w:date="2020-03-17T10:32:00Z">
        <w:r w:rsidR="007B7ED6">
          <w:rPr>
            <w:lang w:val="en-US"/>
          </w:rPr>
          <w:t xml:space="preserve"> </w:t>
        </w:r>
      </w:ins>
      <w:r w:rsidR="00EF2875">
        <w:rPr>
          <w:lang w:val="en-US"/>
        </w:rPr>
        <w:t xml:space="preserve">store </w:t>
      </w:r>
      <w:ins w:id="16" w:author="Marcora, Edoardo" w:date="2020-03-17T10:37:00Z">
        <w:r w:rsidR="00425C1C">
          <w:rPr>
            <w:lang w:val="en-US"/>
          </w:rPr>
          <w:t xml:space="preserve">information about </w:t>
        </w:r>
      </w:ins>
      <w:r w:rsidR="00EF2875">
        <w:rPr>
          <w:lang w:val="en-US"/>
        </w:rPr>
        <w:t>variants</w:t>
      </w:r>
      <w:ins w:id="17" w:author="Marcora, Edoardo" w:date="2020-03-17T10:40:00Z">
        <w:r w:rsidR="00425C1C">
          <w:rPr>
            <w:lang w:val="en-US"/>
          </w:rPr>
          <w:t xml:space="preserve"> and their associations</w:t>
        </w:r>
      </w:ins>
      <w:r w:rsidR="004C758F">
        <w:rPr>
          <w:lang w:val="en-US"/>
        </w:rPr>
        <w:t xml:space="preserve"> and </w:t>
      </w:r>
      <w:ins w:id="18" w:author="Marcora, Edoardo" w:date="2020-03-17T10:38:00Z">
        <w:r w:rsidR="00425C1C">
          <w:rPr>
            <w:lang w:val="en-US"/>
          </w:rPr>
          <w:t xml:space="preserve">also </w:t>
        </w:r>
      </w:ins>
      <w:r w:rsidR="004C758F">
        <w:rPr>
          <w:lang w:val="en-US"/>
        </w:rPr>
        <w:t xml:space="preserve">lack </w:t>
      </w:r>
      <w:r w:rsidR="006A6AD3" w:rsidRPr="000B5C28">
        <w:rPr>
          <w:lang w:val="en-US"/>
        </w:rPr>
        <w:t>essential metadata</w:t>
      </w:r>
      <w:ins w:id="19" w:author="Marcora, Edoardo" w:date="2020-03-17T10:38:00Z">
        <w:r w:rsidR="00425C1C">
          <w:rPr>
            <w:lang w:val="en-US"/>
          </w:rPr>
          <w:t>, thus</w:t>
        </w:r>
      </w:ins>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ins w:id="20" w:author="Marcora, Edoardo" w:date="2020-03-17T10:29:00Z">
        <w:r w:rsidR="007B7ED6">
          <w:rPr>
            <w:lang w:val="en-US"/>
          </w:rPr>
          <w:t xml:space="preserve"> and </w:t>
        </w:r>
      </w:ins>
      <w:ins w:id="21" w:author="Marcora, Edoardo" w:date="2020-03-17T11:47:00Z">
        <w:r w:rsidR="000522C9">
          <w:rPr>
            <w:lang w:val="en-US"/>
          </w:rPr>
          <w:t xml:space="preserve">post-GWAS </w:t>
        </w:r>
      </w:ins>
      <w:ins w:id="22" w:author="Marcora, Edoardo" w:date="2020-03-17T11:54:00Z">
        <w:r w:rsidR="00970C65">
          <w:rPr>
            <w:lang w:val="en-US"/>
          </w:rPr>
          <w:t>analyses</w:t>
        </w:r>
      </w:ins>
      <w:r w:rsidR="004C758F">
        <w:rPr>
          <w:lang w:val="en-US"/>
        </w:rPr>
        <w:t>.</w:t>
      </w:r>
      <w:r w:rsidR="00502AD8">
        <w:rPr>
          <w:lang w:val="en-US"/>
        </w:rPr>
        <w:t xml:space="preserve"> Additionally, data </w:t>
      </w:r>
      <w:del w:id="23" w:author="Marcora, Edoardo" w:date="2020-03-17T10:43:00Z">
        <w:r w:rsidR="00502AD8" w:rsidDel="00425C1C">
          <w:rPr>
            <w:lang w:val="en-US"/>
          </w:rPr>
          <w:delText>are</w:delText>
        </w:r>
      </w:del>
      <w:ins w:id="24" w:author="Marcora, Edoardo" w:date="2020-03-17T10:43:00Z">
        <w:r w:rsidR="00425C1C">
          <w:rPr>
            <w:lang w:val="en-US"/>
          </w:rPr>
          <w:t>in these formats</w:t>
        </w:r>
      </w:ins>
      <w:r w:rsidR="00502AD8">
        <w:rPr>
          <w:lang w:val="en-US"/>
        </w:rPr>
        <w:t xml:space="preserve"> </w:t>
      </w:r>
      <w:ins w:id="25" w:author="Marcora, Edoardo" w:date="2020-03-17T10:43:00Z">
        <w:r w:rsidR="00425C1C">
          <w:rPr>
            <w:lang w:val="en-US"/>
          </w:rPr>
          <w:t xml:space="preserve">are </w:t>
        </w:r>
      </w:ins>
      <w:r w:rsidR="00502AD8">
        <w:rPr>
          <w:lang w:val="en-US"/>
        </w:rPr>
        <w:t xml:space="preserve">typically </w:t>
      </w:r>
      <w:r w:rsidR="00E7381F">
        <w:rPr>
          <w:lang w:val="en-US"/>
        </w:rPr>
        <w:t xml:space="preserve">not </w:t>
      </w:r>
      <w:del w:id="26" w:author="Marcora, Edoardo" w:date="2020-03-17T10:43:00Z">
        <w:r w:rsidR="00502AD8" w:rsidDel="00425C1C">
          <w:rPr>
            <w:lang w:val="en-US"/>
          </w:rPr>
          <w:delText xml:space="preserve">provided </w:delText>
        </w:r>
      </w:del>
      <w:r w:rsidR="00502AD8">
        <w:rPr>
          <w:lang w:val="en-US"/>
        </w:rPr>
        <w:t>indexed</w:t>
      </w:r>
      <w:r w:rsidR="00E7381F">
        <w:rPr>
          <w:lang w:val="en-US"/>
        </w:rPr>
        <w:t>,</w:t>
      </w:r>
      <w:r w:rsidR="00502AD8">
        <w:rPr>
          <w:lang w:val="en-US"/>
        </w:rPr>
        <w:t xml:space="preserve">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F658A1" w:rsidRPr="000B5C28">
        <w:rPr>
          <w:lang w:val="en-US"/>
        </w:rPr>
        <w:t>a</w:t>
      </w:r>
      <w:r w:rsidR="00F658A1">
        <w:rPr>
          <w:lang w:val="en-US"/>
        </w:rPr>
        <w:t xml:space="preserve"> solution</w:t>
      </w:r>
      <w:r w:rsidR="00F658A1" w:rsidRPr="000B5C28">
        <w:rPr>
          <w:lang w:val="en-US"/>
        </w:rPr>
        <w:t xml:space="preserve"> </w:t>
      </w:r>
      <w:r w:rsidR="00090236" w:rsidRPr="000B5C28">
        <w:rPr>
          <w:lang w:val="en-US"/>
        </w:rPr>
        <w:t xml:space="preserve">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w:t>
      </w:r>
      <w:r w:rsidR="00F658A1">
        <w:rPr>
          <w:lang w:val="en-US"/>
        </w:rPr>
        <w:t xml:space="preserve">a suite of </w:t>
      </w:r>
      <w:r w:rsidR="009206FE">
        <w:rPr>
          <w:lang w:val="en-US"/>
        </w:rPr>
        <w:t xml:space="preserve">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w:t>
      </w:r>
      <w:r w:rsidR="001A3F3B">
        <w:rPr>
          <w:lang w:val="en-US"/>
        </w:rPr>
        <w:t>than tabular alternatives when</w:t>
      </w:r>
      <w:r w:rsidR="00ED285C">
        <w:rPr>
          <w:lang w:val="en-US"/>
        </w:rPr>
        <w:t xml:space="preserve"> extract</w:t>
      </w:r>
      <w:r w:rsidR="001A3F3B">
        <w:rPr>
          <w:lang w:val="en-US"/>
        </w:rPr>
        <w:t>ing</w:t>
      </w:r>
      <w:r w:rsidR="00ED285C">
        <w:rPr>
          <w:lang w:val="en-US"/>
        </w:rPr>
        <w:t xml:space="preserve"> </w:t>
      </w:r>
      <w:r w:rsidR="00883E6C">
        <w:rPr>
          <w:lang w:val="en-US"/>
        </w:rPr>
        <w:t xml:space="preserve">variant(s) </w:t>
      </w:r>
      <w:r w:rsidR="00ED285C">
        <w:rPr>
          <w:lang w:val="en-US"/>
        </w:rPr>
        <w:t xml:space="preserve">by </w:t>
      </w:r>
      <w:r w:rsidR="00936E0A">
        <w:rPr>
          <w:lang w:val="en-US"/>
        </w:rPr>
        <w:t xml:space="preserve">genomic </w:t>
      </w:r>
      <w:r w:rsidR="00ED285C">
        <w:rPr>
          <w:lang w:val="en-US"/>
        </w:rPr>
        <w:t>position.</w:t>
      </w:r>
      <w:r w:rsidR="002D4592">
        <w:rPr>
          <w:lang w:val="en-US"/>
        </w:rPr>
        <w:t xml:space="preserve"> </w:t>
      </w:r>
      <w:r w:rsidR="00F02454">
        <w:rPr>
          <w:lang w:val="en-US"/>
        </w:rPr>
        <w:t>To encourage adoption</w:t>
      </w:r>
      <w:r w:rsidR="006364FF">
        <w:t xml:space="preserve">, we provide </w:t>
      </w:r>
      <w:r w:rsidR="00B26E25">
        <w:t xml:space="preserve">free </w:t>
      </w:r>
      <w:r w:rsidR="006364FF">
        <w:t>access to over 10,000 complete GWAS summary datasets that have been converted to this format</w:t>
      </w:r>
      <w:r w:rsidR="00D16783">
        <w:t xml:space="preserve"> (available from</w:t>
      </w:r>
      <w:r w:rsidR="001239DB">
        <w:t xml:space="preserve">: </w:t>
      </w:r>
      <w:hyperlink r:id="rId11" w:history="1">
        <w:r w:rsidR="001239DB" w:rsidRPr="00575F59">
          <w:rPr>
            <w:rStyle w:val="Hyperlink"/>
          </w:rPr>
          <w:t>https://gwas.mrcieu.ac.uk</w:t>
        </w:r>
      </w:hyperlink>
      <w:r w:rsidR="00D16783">
        <w:t>)</w:t>
      </w:r>
      <w:r w:rsidR="00113544">
        <w:t>.</w:t>
      </w:r>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61D2ED35" w:rsidR="00E813C0" w:rsidRDefault="00C4290D" w:rsidP="00C4290D">
      <w:pPr>
        <w:rPr>
          <w:rFonts w:cstheme="minorHAnsi"/>
          <w:lang w:val="en-US"/>
        </w:rPr>
      </w:pPr>
      <w:r w:rsidRPr="00C4290D">
        <w:rPr>
          <w:rFonts w:cstheme="minorHAnsi"/>
          <w:lang w:val="en-US"/>
        </w:rPr>
        <w:t xml:space="preserve">The </w:t>
      </w:r>
      <w:r w:rsidR="001A3F3B">
        <w:rPr>
          <w:rFonts w:cstheme="minorHAnsi"/>
          <w:lang w:val="en-US"/>
        </w:rPr>
        <w:t>GWAS</w:t>
      </w:r>
      <w:r w:rsidRPr="00C4290D">
        <w:rPr>
          <w:rFonts w:cstheme="minorHAnsi"/>
          <w:lang w:val="en-US"/>
        </w:rPr>
        <w:t xml:space="preserve">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del w:id="27" w:author="Marcora, Edoardo" w:date="2020-03-17T10:50:00Z">
        <w:r w:rsidR="003B2289" w:rsidDel="00FF64E9">
          <w:rPr>
            <w:rFonts w:cstheme="minorHAnsi"/>
            <w:lang w:val="en-US"/>
          </w:rPr>
          <w:delText>tra</w:delText>
        </w:r>
        <w:r w:rsidR="00234DFC" w:rsidDel="00FF64E9">
          <w:rPr>
            <w:rFonts w:cstheme="minorHAnsi"/>
            <w:lang w:val="en-US"/>
          </w:rPr>
          <w:delText>its</w:delText>
        </w:r>
      </w:del>
      <w:ins w:id="28" w:author="Marcora, Edoardo" w:date="2020-03-17T10:50:00Z">
        <w:r w:rsidR="00FF64E9">
          <w:rPr>
            <w:rFonts w:cstheme="minorHAnsi"/>
            <w:lang w:val="en-US"/>
          </w:rPr>
          <w:t>any trait</w:t>
        </w:r>
      </w:ins>
      <w:r w:rsidR="003B2289">
        <w:rPr>
          <w:rFonts w:cstheme="minorHAnsi"/>
          <w:lang w:val="en-US"/>
        </w:rPr>
        <w:t xml:space="preserve">, </w:t>
      </w:r>
      <w:ins w:id="29" w:author="Marcora, Edoardo" w:date="2020-03-17T10:55:00Z">
        <w:r w:rsidR="00FF64E9">
          <w:rPr>
            <w:rFonts w:cstheme="minorHAnsi"/>
            <w:lang w:val="en-US"/>
          </w:rPr>
          <w:t>including</w:t>
        </w:r>
      </w:ins>
      <w:ins w:id="30" w:author="Marcora, Edoardo" w:date="2020-03-17T10:50:00Z">
        <w:r w:rsidR="00FF64E9">
          <w:rPr>
            <w:rFonts w:cstheme="minorHAnsi"/>
            <w:lang w:val="en-US"/>
          </w:rPr>
          <w:t xml:space="preserve"> </w:t>
        </w:r>
      </w:ins>
      <w:r w:rsidRPr="00C4290D">
        <w:rPr>
          <w:rFonts w:cstheme="minorHAnsi"/>
          <w:lang w:val="en-US"/>
        </w:rPr>
        <w:t>disease</w:t>
      </w:r>
      <w:r w:rsidR="001232D0">
        <w:rPr>
          <w:rFonts w:cstheme="minorHAnsi"/>
          <w:lang w:val="en-US"/>
        </w:rPr>
        <w:t>s</w:t>
      </w:r>
      <w:ins w:id="31" w:author="Marcora, Edoardo" w:date="2020-03-17T10:58:00Z">
        <w:r w:rsidR="00736953">
          <w:rPr>
            <w:rFonts w:cstheme="minorHAnsi"/>
            <w:lang w:val="en-US"/>
          </w:rPr>
          <w:t xml:space="preserve"> and </w:t>
        </w:r>
      </w:ins>
      <w:ins w:id="32" w:author="Marcora, Edoardo" w:date="2020-03-17T11:04:00Z">
        <w:r w:rsidR="00736953">
          <w:rPr>
            <w:rFonts w:cstheme="minorHAnsi"/>
            <w:lang w:val="en-US"/>
          </w:rPr>
          <w:t>clinical</w:t>
        </w:r>
      </w:ins>
      <w:ins w:id="33" w:author="Marcora, Edoardo" w:date="2020-03-17T10:58:00Z">
        <w:r w:rsidR="00736953">
          <w:rPr>
            <w:rFonts w:cstheme="minorHAnsi"/>
            <w:lang w:val="en-US"/>
          </w:rPr>
          <w:t xml:space="preserve"> </w:t>
        </w:r>
      </w:ins>
      <w:ins w:id="34" w:author="Marcora, Edoardo" w:date="2020-03-17T10:56:00Z">
        <w:r w:rsidR="00FF64E9">
          <w:rPr>
            <w:rFonts w:cstheme="minorHAnsi"/>
            <w:lang w:val="en-US"/>
          </w:rPr>
          <w:t>biomarkers</w:t>
        </w:r>
      </w:ins>
      <w:ins w:id="35" w:author="Marcora, Edoardo" w:date="2020-03-17T11:02:00Z">
        <w:r w:rsidR="00736953">
          <w:rPr>
            <w:rFonts w:cstheme="minorHAnsi"/>
            <w:lang w:val="en-US"/>
          </w:rPr>
          <w:t>,</w:t>
        </w:r>
      </w:ins>
      <w:del w:id="36" w:author="Marcora, Edoardo" w:date="2020-03-17T10:59:00Z">
        <w:r w:rsidR="00234DFC" w:rsidDel="00736953">
          <w:rPr>
            <w:rFonts w:cstheme="minorHAnsi"/>
            <w:lang w:val="en-US"/>
          </w:rPr>
          <w:delText xml:space="preserve"> </w:delText>
        </w:r>
      </w:del>
      <w:del w:id="37" w:author="Marcora, Edoardo" w:date="2020-03-17T10:58:00Z">
        <w:r w:rsidRPr="00C4290D" w:rsidDel="00736953">
          <w:rPr>
            <w:rFonts w:cstheme="minorHAnsi"/>
            <w:lang w:val="en-US"/>
          </w:rPr>
          <w:delText>and</w:delText>
        </w:r>
      </w:del>
      <w:ins w:id="38" w:author="Marcora, Edoardo" w:date="2020-03-17T11:00:00Z">
        <w:r w:rsidR="00736953">
          <w:rPr>
            <w:rFonts w:cstheme="minorHAnsi"/>
            <w:lang w:val="en-US"/>
          </w:rPr>
          <w:t xml:space="preserve"> </w:t>
        </w:r>
      </w:ins>
      <w:ins w:id="39" w:author="Marcora, Edoardo" w:date="2020-03-17T11:02:00Z">
        <w:r w:rsidR="00736953">
          <w:rPr>
            <w:rFonts w:cstheme="minorHAnsi"/>
            <w:lang w:val="en-US"/>
          </w:rPr>
          <w:t>as well as</w:t>
        </w:r>
      </w:ins>
      <w:ins w:id="40" w:author="Marcora, Edoardo" w:date="2020-03-17T11:01:00Z">
        <w:r w:rsidR="00736953">
          <w:rPr>
            <w:rFonts w:cstheme="minorHAnsi"/>
            <w:lang w:val="en-US"/>
          </w:rPr>
          <w:t xml:space="preserve"> non-clinical </w:t>
        </w:r>
      </w:ins>
      <w:ins w:id="41" w:author="Marcora, Edoardo" w:date="2020-03-17T11:04:00Z">
        <w:r w:rsidR="00736953">
          <w:rPr>
            <w:rFonts w:cstheme="minorHAnsi"/>
            <w:lang w:val="en-US"/>
          </w:rPr>
          <w:t>and</w:t>
        </w:r>
      </w:ins>
      <w:ins w:id="42" w:author="Marcora, Edoardo" w:date="2020-03-17T10:59:00Z">
        <w:r w:rsidR="00736953">
          <w:rPr>
            <w:rFonts w:cstheme="minorHAnsi"/>
            <w:lang w:val="en-US"/>
          </w:rPr>
          <w:t xml:space="preserve"> </w:t>
        </w:r>
      </w:ins>
      <w:del w:id="43" w:author="Marcora, Edoardo" w:date="2020-03-17T10:58:00Z">
        <w:r w:rsidRPr="00C4290D" w:rsidDel="00736953">
          <w:rPr>
            <w:rFonts w:cstheme="minorHAnsi"/>
            <w:lang w:val="en-US"/>
          </w:rPr>
          <w:delText xml:space="preserve"> </w:delText>
        </w:r>
      </w:del>
      <w:r w:rsidRPr="00C4290D">
        <w:rPr>
          <w:rFonts w:cstheme="minorHAnsi"/>
          <w:lang w:val="en-US"/>
        </w:rPr>
        <w:t xml:space="preserve">molecular phenotypes </w:t>
      </w:r>
      <w:r w:rsidR="003B2289">
        <w:rPr>
          <w:rFonts w:cstheme="minorHAnsi"/>
          <w:lang w:val="en-US"/>
        </w:rPr>
        <w:t>such as</w:t>
      </w:r>
      <w:r w:rsidRPr="00C4290D">
        <w:rPr>
          <w:rFonts w:cstheme="minorHAnsi"/>
          <w:lang w:val="en-US"/>
        </w:rPr>
        <w:t xml:space="preserve"> </w:t>
      </w:r>
      <w:ins w:id="44" w:author="Marcora, Edoardo" w:date="2020-03-17T11:04:00Z">
        <w:r w:rsidR="00736953">
          <w:rPr>
            <w:rFonts w:cstheme="minorHAnsi"/>
            <w:lang w:val="en-US"/>
          </w:rPr>
          <w:t xml:space="preserve">height and </w:t>
        </w:r>
      </w:ins>
      <w:r w:rsidRPr="00C4290D">
        <w:rPr>
          <w:rFonts w:cstheme="minorHAnsi"/>
          <w:lang w:val="en-US"/>
        </w:rPr>
        <w:t>gene expression</w:t>
      </w:r>
      <w:r w:rsidR="003B2289">
        <w:rPr>
          <w:rFonts w:cstheme="minorHAnsi"/>
          <w:lang w:val="en-US"/>
        </w:rPr>
        <w:t xml:space="preserve"> </w:t>
      </w:r>
      <w:del w:id="45" w:author="Marcora, Edoardo" w:date="2020-03-17T10:57:00Z">
        <w:r w:rsidRPr="00C4290D" w:rsidDel="00736953">
          <w:rPr>
            <w:rFonts w:cstheme="minorHAnsi"/>
            <w:lang w:val="en-US"/>
          </w:rPr>
          <w:delText xml:space="preserve">and biomarker </w:delText>
        </w:r>
        <w:r w:rsidR="00200A23" w:rsidDel="00736953">
          <w:rPr>
            <w:rFonts w:cstheme="minorHAnsi"/>
            <w:lang w:val="en-US"/>
          </w:rPr>
          <w:delText>concentratio</w:delText>
        </w:r>
      </w:del>
      <w:ins w:id="46" w:author="Marcora, Edoardo" w:date="2020-03-17T10:58:00Z">
        <w:r w:rsidR="00736953">
          <w:rPr>
            <w:rFonts w:cstheme="minorHAnsi"/>
            <w:lang w:val="en-US"/>
          </w:rPr>
          <w:t>(</w:t>
        </w:r>
      </w:ins>
      <w:proofErr w:type="spellStart"/>
      <w:ins w:id="47" w:author="Marcora, Edoardo" w:date="2020-03-17T11:03:00Z">
        <w:r w:rsidR="00736953">
          <w:rPr>
            <w:rFonts w:cstheme="minorHAnsi"/>
            <w:lang w:val="en-US"/>
          </w:rPr>
          <w:t>e</w:t>
        </w:r>
      </w:ins>
      <w:ins w:id="48" w:author="Marcora, Edoardo" w:date="2020-03-17T10:58:00Z">
        <w:r w:rsidR="00736953">
          <w:rPr>
            <w:rFonts w:cstheme="minorHAnsi"/>
            <w:lang w:val="en-US"/>
          </w:rPr>
          <w:t>QTLs</w:t>
        </w:r>
        <w:proofErr w:type="spellEnd"/>
        <w:r w:rsidR="00736953">
          <w:rPr>
            <w:rFonts w:cstheme="minorHAnsi"/>
            <w:lang w:val="en-US"/>
          </w:rPr>
          <w:t>)</w:t>
        </w:r>
      </w:ins>
      <w:del w:id="49" w:author="Marcora, Edoardo" w:date="2020-03-17T10:57:00Z">
        <w:r w:rsidR="00200A23" w:rsidDel="00736953">
          <w:rPr>
            <w:rFonts w:cstheme="minorHAnsi"/>
            <w:lang w:val="en-US"/>
          </w:rPr>
          <w:delText>n</w:delText>
        </w:r>
      </w:del>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117DFE">
        <w:rPr>
          <w:rFonts w:cstheme="minorHAnsi"/>
          <w:lang w:val="en-US"/>
        </w:rPr>
        <w:t>GWAS results as</w:t>
      </w:r>
      <w:r w:rsidR="00DD1815">
        <w:rPr>
          <w:rFonts w:cstheme="minorHAnsi"/>
          <w:lang w:val="en-US"/>
        </w:rPr>
        <w:t xml:space="preserve">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w:t>
      </w:r>
      <w:r w:rsidR="00601ED0">
        <w:rPr>
          <w:rFonts w:cstheme="minorHAnsi"/>
          <w:lang w:val="en-US"/>
        </w:rPr>
        <w:t>:</w:t>
      </w:r>
      <w:r w:rsidRPr="00C4290D">
        <w:rPr>
          <w:rFonts w:cstheme="minorHAnsi"/>
          <w:lang w:val="en-US"/>
        </w:rPr>
        <w:t xml:space="preserve"> </w:t>
      </w:r>
      <w:ins w:id="50" w:author="Marcora, Edoardo" w:date="2020-03-17T11:10:00Z">
        <w:r w:rsidR="00052F2C">
          <w:rPr>
            <w:rFonts w:cstheme="minorHAnsi"/>
            <w:lang w:val="en-US"/>
          </w:rPr>
          <w:t xml:space="preserve">causal </w:t>
        </w:r>
      </w:ins>
      <w:r w:rsidR="00234DFC" w:rsidRPr="00C4290D">
        <w:rPr>
          <w:rFonts w:cstheme="minorHAnsi"/>
          <w:lang w:val="en-US"/>
        </w:rPr>
        <w:t xml:space="preserve">gene </w:t>
      </w:r>
      <w:ins w:id="51" w:author="Marcora, Edoardo" w:date="2020-03-17T11:07:00Z">
        <w:r w:rsidR="00052F2C">
          <w:rPr>
            <w:rFonts w:cstheme="minorHAnsi"/>
            <w:lang w:val="en-US"/>
          </w:rPr>
          <w:t xml:space="preserve">and functional variant </w:t>
        </w:r>
      </w:ins>
      <w:r w:rsidR="00234DFC" w:rsidRPr="00C4290D">
        <w:rPr>
          <w:rFonts w:cstheme="minorHAnsi"/>
          <w:lang w:val="en-US"/>
        </w:rPr>
        <w:t>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w:t>
      </w:r>
      <w:ins w:id="52" w:author="Marcora, Edoardo" w:date="2020-03-17T11:10:00Z">
        <w:r w:rsidR="00052F2C">
          <w:rPr>
            <w:rFonts w:cstheme="minorHAnsi"/>
            <w:lang w:val="en-US"/>
          </w:rPr>
          <w:t xml:space="preserve"> </w:t>
        </w:r>
      </w:ins>
      <w:del w:id="53" w:author="Marcora, Edoardo" w:date="2020-03-17T11:11:00Z">
        <w:r w:rsidR="00234DFC" w:rsidDel="00052F2C">
          <w:rPr>
            <w:rFonts w:cstheme="minorHAnsi"/>
            <w:lang w:val="en-US"/>
          </w:rPr>
          <w:delText xml:space="preserve"> </w:delText>
        </w:r>
      </w:del>
      <w:ins w:id="54" w:author="Marcora, Edoardo" w:date="2020-03-17T11:10:00Z">
        <w:r w:rsidR="00052F2C">
          <w:rPr>
            <w:rFonts w:cstheme="minorHAnsi"/>
            <w:lang w:val="en-US"/>
          </w:rPr>
          <w:t>causal cell</w:t>
        </w:r>
      </w:ins>
      <w:ins w:id="55" w:author="Marcora, Edoardo" w:date="2020-03-17T11:12:00Z">
        <w:r w:rsidR="00052F2C">
          <w:rPr>
            <w:rFonts w:cstheme="minorHAnsi"/>
            <w:lang w:val="en-US"/>
          </w:rPr>
          <w:t>/tissue</w:t>
        </w:r>
      </w:ins>
      <w:ins w:id="56" w:author="Marcora, Edoardo" w:date="2020-03-17T11:10:00Z">
        <w:r w:rsidR="00052F2C">
          <w:rPr>
            <w:rFonts w:cstheme="minorHAnsi"/>
            <w:lang w:val="en-US"/>
          </w:rPr>
          <w:t xml:space="preserve"> type </w:t>
        </w:r>
      </w:ins>
      <w:ins w:id="57" w:author="Marcora, Edoardo" w:date="2020-03-17T11:11:00Z">
        <w:r w:rsidR="00052F2C">
          <w:rPr>
            <w:rFonts w:cstheme="minorHAnsi"/>
            <w:lang w:val="en-US"/>
          </w:rPr>
          <w:t>nomination [</w:t>
        </w:r>
        <w:proofErr w:type="spellStart"/>
        <w:r w:rsidR="00052F2C">
          <w:rPr>
            <w:rFonts w:cstheme="minorHAnsi"/>
            <w:lang w:val="en-US"/>
          </w:rPr>
          <w:t>LDSc</w:t>
        </w:r>
        <w:proofErr w:type="spellEnd"/>
        <w:r w:rsidR="00052F2C">
          <w:rPr>
            <w:rFonts w:cstheme="minorHAnsi"/>
            <w:lang w:val="en-US"/>
          </w:rPr>
          <w:t xml:space="preserve"> partitioned heritability paper], </w:t>
        </w:r>
      </w:ins>
      <w:commentRangeStart w:id="58"/>
      <w:r w:rsidR="00641A03">
        <w:rPr>
          <w:rFonts w:cstheme="minorHAnsi"/>
          <w:lang w:val="en-US"/>
        </w:rPr>
        <w:t>investigat</w:t>
      </w:r>
      <w:r w:rsidR="00601ED0">
        <w:rPr>
          <w:rFonts w:cstheme="minorHAnsi"/>
          <w:lang w:val="en-US"/>
        </w:rPr>
        <w:t>ion of</w:t>
      </w:r>
      <w:r w:rsidR="00641A03">
        <w:rPr>
          <w:rFonts w:cstheme="minorHAnsi"/>
          <w:lang w:val="en-US"/>
        </w:rPr>
        <w:t xml:space="preserve"> </w:t>
      </w:r>
      <w:r w:rsidR="00A65984">
        <w:rPr>
          <w:rFonts w:cstheme="minorHAnsi"/>
          <w:lang w:val="en-US"/>
        </w:rPr>
        <w:t xml:space="preserve">biological </w:t>
      </w:r>
      <w:r w:rsidR="00A65984">
        <w:rPr>
          <w:rFonts w:cstheme="minorHAnsi"/>
          <w:lang w:val="en-US"/>
        </w:rPr>
        <w:lastRenderedPageBreak/>
        <w:t>mechanisms</w:t>
      </w:r>
      <w:r w:rsidR="006461C0">
        <w:rPr>
          <w:rFonts w:cstheme="minorHAnsi"/>
          <w:lang w:val="en-US"/>
        </w:rPr>
        <w:t xml:space="preserve"> </w:t>
      </w:r>
      <w:commentRangeEnd w:id="58"/>
      <w:r w:rsidR="00052F2C">
        <w:rPr>
          <w:rStyle w:val="CommentReference"/>
        </w:rPr>
        <w:commentReference w:id="58"/>
      </w:r>
      <w:r w:rsidR="00EA5BCA">
        <w:rPr>
          <w:rFonts w:cstheme="minorHAnsi"/>
          <w:lang w:val="en-US"/>
        </w:rPr>
        <w:fldChar w:fldCharType="begin" w:fldLock="1"/>
      </w:r>
      <w:r w:rsidR="009652B7">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EA5BCA">
        <w:rPr>
          <w:rFonts w:cstheme="minorHAnsi"/>
          <w:lang w:val="en-US"/>
        </w:rPr>
        <w:fldChar w:fldCharType="separate"/>
      </w:r>
      <w:r w:rsidR="00EA5BCA" w:rsidRPr="00EA5BCA">
        <w:rPr>
          <w:rFonts w:cstheme="minorHAnsi"/>
          <w:noProof/>
          <w:lang w:val="en-US"/>
        </w:rPr>
        <w:t>[1]</w:t>
      </w:r>
      <w:r w:rsidR="00EA5BCA">
        <w:rPr>
          <w:rFonts w:cstheme="minorHAnsi"/>
          <w:lang w:val="en-US"/>
        </w:rPr>
        <w:fldChar w:fldCharType="end"/>
      </w:r>
      <w:r w:rsidR="00A65984">
        <w:rPr>
          <w:rFonts w:cstheme="minorHAnsi"/>
          <w:lang w:val="en-US"/>
        </w:rPr>
        <w:t xml:space="preserve">, </w:t>
      </w:r>
      <w:r w:rsidR="00234DFC">
        <w:rPr>
          <w:rFonts w:cstheme="minorHAnsi"/>
          <w:lang w:val="en-US"/>
        </w:rPr>
        <w:t>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F65026">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w:t>
      </w:r>
      <w:ins w:id="59" w:author="Marcora, Edoardo" w:date="2020-03-17T11:12:00Z">
        <w:r w:rsidR="00052F2C">
          <w:rPr>
            <w:rFonts w:cstheme="minorHAnsi"/>
            <w:lang w:val="en-US"/>
          </w:rPr>
          <w:t xml:space="preserve">GWAS </w:t>
        </w:r>
      </w:ins>
      <w:r w:rsidR="00E813C0">
        <w:rPr>
          <w:rFonts w:cstheme="minorHAnsi"/>
          <w:lang w:val="en-US"/>
        </w:rPr>
        <w:t xml:space="preserve">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w:t>
      </w:r>
      <w:ins w:id="60" w:author="Marcora, Edoardo" w:date="2020-03-17T11:13:00Z">
        <w:r w:rsidR="00052F2C">
          <w:rPr>
            <w:rFonts w:cstheme="minorHAnsi"/>
            <w:lang w:val="en-US"/>
          </w:rPr>
          <w:t>ly adopted</w:t>
        </w:r>
      </w:ins>
      <w:r w:rsidR="00753311">
        <w:rPr>
          <w:rFonts w:cstheme="minorHAnsi"/>
          <w:lang w:val="en-US"/>
        </w:rPr>
        <w:t xml:space="preserve"> storage format</w:t>
      </w:r>
      <w:r w:rsidR="0041684B">
        <w:rPr>
          <w:rFonts w:cstheme="minorHAnsi"/>
          <w:lang w:val="en-US"/>
        </w:rPr>
        <w:t xml:space="preserve"> and associated tools</w:t>
      </w:r>
      <w:del w:id="61" w:author="Marcora, Edoardo" w:date="2020-03-17T11:14:00Z">
        <w:r w:rsidR="00443284" w:rsidDel="00052F2C">
          <w:rPr>
            <w:rFonts w:cstheme="minorHAnsi"/>
            <w:lang w:val="en-US"/>
          </w:rPr>
          <w:delText xml:space="preserve"> for </w:delText>
        </w:r>
        <w:r w:rsidR="009D01D8" w:rsidDel="00052F2C">
          <w:rPr>
            <w:rFonts w:cstheme="minorHAnsi"/>
            <w:lang w:val="en-US"/>
          </w:rPr>
          <w:delText>scalable</w:delText>
        </w:r>
        <w:r w:rsidR="00B1356A" w:rsidDel="00052F2C">
          <w:rPr>
            <w:rFonts w:cstheme="minorHAnsi"/>
            <w:lang w:val="en-US"/>
          </w:rPr>
          <w:delText xml:space="preserve"> </w:delText>
        </w:r>
        <w:r w:rsidR="00443284" w:rsidDel="00052F2C">
          <w:rPr>
            <w:rFonts w:cstheme="minorHAnsi"/>
            <w:lang w:val="en-US"/>
          </w:rPr>
          <w:delText>queryin</w:delText>
        </w:r>
        <w:r w:rsidR="00B1356A" w:rsidDel="00052F2C">
          <w:rPr>
            <w:rFonts w:cstheme="minorHAnsi"/>
            <w:lang w:val="en-US"/>
          </w:rPr>
          <w:delText>g</w:delText>
        </w:r>
        <w:r w:rsidR="00443284" w:rsidDel="00052F2C">
          <w:rPr>
            <w:rFonts w:cstheme="minorHAnsi"/>
            <w:lang w:val="en-US"/>
          </w:rPr>
          <w:delText xml:space="preserve"> and </w:delText>
        </w:r>
        <w:r w:rsidR="00EA2935" w:rsidDel="00052F2C">
          <w:rPr>
            <w:rFonts w:cstheme="minorHAnsi"/>
            <w:lang w:val="en-US"/>
          </w:rPr>
          <w:delText xml:space="preserve">unambiguous </w:delText>
        </w:r>
        <w:r w:rsidR="00443284" w:rsidDel="00052F2C">
          <w:rPr>
            <w:rFonts w:cstheme="minorHAnsi"/>
            <w:lang w:val="en-US"/>
          </w:rPr>
          <w:delText>distribution</w:delText>
        </w:r>
      </w:del>
      <w:r w:rsidR="00443284">
        <w:rPr>
          <w:rFonts w:cstheme="minorHAnsi"/>
          <w:lang w:val="en-US"/>
        </w:rPr>
        <w:t>.</w:t>
      </w:r>
    </w:p>
    <w:p w14:paraId="469BA2B2" w14:textId="77777777" w:rsidR="00657EA7" w:rsidRDefault="00657EA7" w:rsidP="00C4290D">
      <w:pPr>
        <w:rPr>
          <w:rFonts w:cstheme="minorHAnsi"/>
          <w:lang w:val="en-US"/>
        </w:rPr>
      </w:pPr>
    </w:p>
    <w:p w14:paraId="01B9897D" w14:textId="79E33227"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 xml:space="preserve">ambiguity </w:t>
      </w:r>
      <w:r w:rsidR="00B73188">
        <w:rPr>
          <w:rFonts w:cstheme="minorHAnsi"/>
          <w:lang w:val="en-US"/>
        </w:rPr>
        <w:t xml:space="preserve">of which </w:t>
      </w:r>
      <w:r w:rsidR="002E0EB4">
        <w:rPr>
          <w:rFonts w:cstheme="minorHAnsi"/>
          <w:lang w:val="en-US"/>
        </w:rPr>
        <w:t>allele relates to the effect size estimate</w:t>
      </w:r>
      <w:r w:rsidR="00134780">
        <w:rPr>
          <w:rFonts w:cstheme="minorHAnsi"/>
          <w:lang w:val="en-US"/>
        </w:rPr>
        <w:t xml:space="preserve"> (the “effect” allele)</w:t>
      </w:r>
      <w:r w:rsidR="00FF6A66">
        <w:rPr>
          <w:rFonts w:cstheme="minorHAnsi"/>
          <w:lang w:val="en-US"/>
        </w:rPr>
        <w:t>.</w:t>
      </w:r>
      <w:r w:rsidR="00E76F56">
        <w:rPr>
          <w:rFonts w:cstheme="minorHAnsi"/>
          <w:lang w:val="en-US"/>
        </w:rPr>
        <w:t xml:space="preserve"> </w:t>
      </w:r>
      <w:r w:rsidR="00C91112">
        <w:rPr>
          <w:rFonts w:cstheme="minorHAnsi"/>
          <w:lang w:val="en-US"/>
        </w:rPr>
        <w:t>Confusion</w:t>
      </w:r>
      <w:r w:rsidR="00D76E25">
        <w:rPr>
          <w:rFonts w:cstheme="minorHAnsi"/>
          <w:lang w:val="en-US"/>
        </w:rPr>
        <w:t xml:space="preserve"> </w:t>
      </w:r>
      <w:r w:rsidR="00407054">
        <w:rPr>
          <w:rFonts w:cstheme="minorHAnsi"/>
          <w:lang w:val="en-US"/>
        </w:rPr>
        <w:t>over</w:t>
      </w:r>
      <w:r w:rsidR="004D0346">
        <w:rPr>
          <w:rFonts w:cstheme="minorHAnsi"/>
          <w:lang w:val="en-US"/>
        </w:rPr>
        <w:t xml:space="preserve">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ins w:id="62" w:author="Marcora, Edoardo" w:date="2020-03-17T11:49:00Z">
        <w:r w:rsidR="00970C65">
          <w:rPr>
            <w:rFonts w:cstheme="minorHAnsi"/>
            <w:lang w:val="en-US"/>
          </w:rPr>
          <w:t xml:space="preserve">the </w:t>
        </w:r>
      </w:ins>
      <w:r w:rsidR="00F3535F">
        <w:rPr>
          <w:rFonts w:cstheme="minorHAnsi"/>
          <w:lang w:val="en-US"/>
        </w:rPr>
        <w:t>interpretation</w:t>
      </w:r>
      <w:r w:rsidR="00F63850">
        <w:rPr>
          <w:rFonts w:cstheme="minorHAnsi"/>
          <w:lang w:val="en-US"/>
        </w:rPr>
        <w:t xml:space="preserve"> of </w:t>
      </w:r>
      <w:ins w:id="63" w:author="Marcora, Edoardo" w:date="2020-03-17T11:55:00Z">
        <w:r w:rsidR="00970C65">
          <w:rPr>
            <w:rFonts w:cstheme="minorHAnsi"/>
            <w:lang w:val="en-US"/>
          </w:rPr>
          <w:t xml:space="preserve">GWAS </w:t>
        </w:r>
      </w:ins>
      <w:r w:rsidR="00F63850">
        <w:rPr>
          <w:rFonts w:cstheme="minorHAnsi"/>
          <w:lang w:val="en-US"/>
        </w:rPr>
        <w:t>findings</w:t>
      </w:r>
      <w:ins w:id="64" w:author="Marcora, Edoardo" w:date="2020-03-17T11:49:00Z">
        <w:r w:rsidR="00970C65">
          <w:rPr>
            <w:rFonts w:cstheme="minorHAnsi"/>
            <w:lang w:val="en-US"/>
          </w:rPr>
          <w:t xml:space="preserve"> and the </w:t>
        </w:r>
      </w:ins>
      <w:ins w:id="65" w:author="Marcora, Edoardo" w:date="2020-03-17T11:57:00Z">
        <w:r w:rsidR="00970C65">
          <w:rPr>
            <w:rFonts w:cstheme="minorHAnsi"/>
            <w:lang w:val="en-US"/>
          </w:rPr>
          <w:t>validity</w:t>
        </w:r>
      </w:ins>
      <w:ins w:id="66" w:author="Marcora, Edoardo" w:date="2020-03-17T11:49:00Z">
        <w:r w:rsidR="00970C65">
          <w:rPr>
            <w:rFonts w:cstheme="minorHAnsi"/>
            <w:lang w:val="en-US"/>
          </w:rPr>
          <w:t xml:space="preserve"> of post-GWAS analyses</w:t>
        </w:r>
      </w:ins>
      <w:r w:rsidR="0029752E">
        <w:rPr>
          <w:rFonts w:cstheme="minorHAnsi"/>
          <w:lang w:val="en-US"/>
        </w:rPr>
        <w:t>. F</w:t>
      </w:r>
      <w:r w:rsidR="00D230F8">
        <w:rPr>
          <w:rFonts w:cstheme="minorHAnsi"/>
          <w:lang w:val="en-US"/>
        </w:rPr>
        <w:t xml:space="preserve">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550BBB">
        <w:rPr>
          <w:rFonts w:cstheme="minorHAnsi"/>
          <w:lang w:val="en-US"/>
        </w:rPr>
        <w:t>.</w:t>
      </w:r>
      <w:r w:rsidR="00C74265">
        <w:rPr>
          <w:rFonts w:cstheme="minorHAnsi"/>
          <w:lang w:val="en-US"/>
        </w:rPr>
        <w:t xml:space="preserve"> </w:t>
      </w:r>
      <w:r w:rsidR="00407054">
        <w:rPr>
          <w:rFonts w:cstheme="minorHAnsi"/>
          <w:lang w:val="en-US"/>
        </w:rPr>
        <w:t>Likewise,</w:t>
      </w:r>
      <w:r w:rsidR="00550BBB">
        <w:rPr>
          <w:rFonts w:cstheme="minorHAnsi"/>
          <w:lang w:val="en-US"/>
        </w:rPr>
        <w:t xml:space="preserve"> </w:t>
      </w:r>
      <w:r w:rsidR="00C74265">
        <w:rPr>
          <w:rFonts w:cstheme="minorHAnsi"/>
          <w:lang w:val="en-US"/>
        </w:rPr>
        <w:t>p</w:t>
      </w:r>
      <w:r w:rsidR="00550BBB">
        <w:rPr>
          <w:rFonts w:cstheme="minorHAnsi"/>
          <w:lang w:val="en-US"/>
        </w:rPr>
        <w:t>rediction</w:t>
      </w:r>
      <w:r w:rsidR="00C74265">
        <w:rPr>
          <w:rFonts w:cstheme="minorHAnsi"/>
          <w:lang w:val="en-US"/>
        </w:rPr>
        <w:t xml:space="preserve"> models</w:t>
      </w:r>
      <w:r w:rsidR="00550BBB">
        <w:rPr>
          <w:rFonts w:cstheme="minorHAnsi"/>
          <w:lang w:val="en-US"/>
        </w:rPr>
        <w:t xml:space="preserve"> </w:t>
      </w:r>
      <w:r w:rsidR="005A58E1">
        <w:rPr>
          <w:rFonts w:cstheme="minorHAnsi"/>
          <w:lang w:val="en-US"/>
        </w:rPr>
        <w:t>based on</w:t>
      </w:r>
      <w:r w:rsidR="00550BBB">
        <w:rPr>
          <w:rFonts w:cstheme="minorHAnsi"/>
          <w:lang w:val="en-US"/>
        </w:rPr>
        <w:t xml:space="preserve"> polygenic risk scores </w:t>
      </w:r>
      <w:r w:rsidR="00A36CF3">
        <w:rPr>
          <w:rFonts w:cstheme="minorHAnsi"/>
          <w:lang w:val="en-US"/>
        </w:rPr>
        <w:t xml:space="preserve">might </w:t>
      </w:r>
      <w:r w:rsidR="00C74265">
        <w:rPr>
          <w:rFonts w:cstheme="minorHAnsi"/>
          <w:lang w:val="en-US"/>
        </w:rPr>
        <w:t>predict disease groups wrongly or</w:t>
      </w:r>
      <w:r w:rsidR="00D745DD">
        <w:rPr>
          <w:rFonts w:cstheme="minorHAnsi"/>
          <w:lang w:val="en-US"/>
        </w:rPr>
        <w:t xml:space="preserve"> suffer</w:t>
      </w:r>
      <w:r w:rsidR="00C74265">
        <w:rPr>
          <w:rFonts w:cstheme="minorHAnsi"/>
          <w:lang w:val="en-US"/>
        </w:rPr>
        <w:t xml:space="preserve"> </w:t>
      </w:r>
      <w:r w:rsidR="00A36CF3">
        <w:rPr>
          <w:rFonts w:cstheme="minorHAnsi"/>
          <w:lang w:val="en-US"/>
        </w:rPr>
        <w:t>reduce</w:t>
      </w:r>
      <w:r w:rsidR="00D745DD">
        <w:rPr>
          <w:rFonts w:cstheme="minorHAnsi"/>
          <w:lang w:val="en-US"/>
        </w:rPr>
        <w:t>d</w:t>
      </w:r>
      <w:r w:rsidR="002D368E">
        <w:rPr>
          <w:rFonts w:cstheme="minorHAnsi"/>
          <w:lang w:val="en-US"/>
        </w:rPr>
        <w:t xml:space="preserve"> </w:t>
      </w:r>
      <w:r w:rsidR="00A36CF3">
        <w:rPr>
          <w:rFonts w:cstheme="minorHAnsi"/>
          <w:lang w:val="en-US"/>
        </w:rPr>
        <w:t xml:space="preserve">power </w:t>
      </w:r>
      <w:r w:rsidR="00550BBB">
        <w:rPr>
          <w:rFonts w:cstheme="minorHAnsi"/>
          <w:lang w:val="en-US"/>
        </w:rPr>
        <w:t xml:space="preserve">if </w:t>
      </w:r>
      <w:r w:rsidR="0083204C">
        <w:rPr>
          <w:rFonts w:cstheme="minorHAnsi"/>
          <w:lang w:val="en-US"/>
        </w:rPr>
        <w:t>some</w:t>
      </w:r>
      <w:r w:rsidR="00550BBB">
        <w:rPr>
          <w:rFonts w:cstheme="minorHAnsi"/>
          <w:lang w:val="en-US"/>
        </w:rPr>
        <w:t xml:space="preserve"> of the effect directionalities are </w:t>
      </w:r>
      <w:r w:rsidR="00C74265">
        <w:rPr>
          <w:rFonts w:cstheme="minorHAnsi"/>
          <w:lang w:val="en-US"/>
        </w:rPr>
        <w:t>incorrect</w:t>
      </w:r>
      <w:r w:rsidR="0029752E">
        <w:rPr>
          <w:rFonts w:cstheme="minorHAnsi"/>
          <w:lang w:val="en-US"/>
        </w:rPr>
        <w:t>.</w:t>
      </w:r>
      <w:r w:rsidR="00187F18">
        <w:rPr>
          <w:rFonts w:cstheme="minorHAnsi"/>
          <w:lang w:val="en-US"/>
        </w:rPr>
        <w:t xml:space="preserve"> </w:t>
      </w:r>
      <w:r w:rsidR="002D40D7">
        <w:rPr>
          <w:rFonts w:cstheme="minorHAnsi"/>
          <w:lang w:val="en-US"/>
        </w:rPr>
        <w:t xml:space="preserve">Related </w:t>
      </w:r>
      <w:r w:rsidR="003E0274">
        <w:rPr>
          <w:rFonts w:cstheme="minorHAnsi"/>
          <w:lang w:val="en-US"/>
        </w:rPr>
        <w:t>issues</w:t>
      </w:r>
      <w:r w:rsidR="000D5091">
        <w:rPr>
          <w:rFonts w:cstheme="minorHAnsi"/>
          <w:lang w:val="en-US"/>
        </w:rPr>
        <w:t xml:space="preserve"> </w:t>
      </w:r>
      <w:r w:rsidR="00587C60">
        <w:rPr>
          <w:rFonts w:cstheme="minorHAnsi"/>
          <w:lang w:val="en-US"/>
        </w:rPr>
        <w:t>are</w:t>
      </w:r>
      <w:r w:rsidR="003E0274">
        <w:rPr>
          <w:rFonts w:cstheme="minorHAnsi"/>
          <w:lang w:val="en-US"/>
        </w:rPr>
        <w:t xml:space="preserve"> </w:t>
      </w:r>
      <w:r w:rsidR="002B2B12">
        <w:rPr>
          <w:rFonts w:cstheme="minorHAnsi"/>
          <w:lang w:val="en-US"/>
        </w:rPr>
        <w:t xml:space="preserve">encountered </w:t>
      </w:r>
      <w:r w:rsidR="000D5091">
        <w:rPr>
          <w:rFonts w:cstheme="minorHAnsi"/>
          <w:lang w:val="en-US"/>
        </w:rPr>
        <w:t xml:space="preserve">with naïve usage of </w:t>
      </w:r>
      <w:proofErr w:type="spellStart"/>
      <w:r w:rsidR="00030757">
        <w:rPr>
          <w:rFonts w:cstheme="minorHAnsi"/>
          <w:lang w:val="en-US"/>
        </w:rPr>
        <w:t>dbSNP</w:t>
      </w:r>
      <w:proofErr w:type="spellEnd"/>
      <w:r w:rsidR="009652B7">
        <w:rPr>
          <w:rFonts w:cstheme="minorHAnsi"/>
          <w:lang w:val="en-US"/>
        </w:rPr>
        <w:t xml:space="preserve"> </w:t>
      </w:r>
      <w:r w:rsidR="009652B7">
        <w:rPr>
          <w:rFonts w:cstheme="minorHAnsi"/>
          <w:lang w:val="en-US"/>
        </w:rPr>
        <w:fldChar w:fldCharType="begin" w:fldLock="1"/>
      </w:r>
      <w:r w:rsidR="007A3BF0">
        <w:rPr>
          <w:rFonts w:cstheme="minorHAnsi"/>
          <w:lang w:val="en-US"/>
        </w:rPr>
        <w:instrText>ADDIN CSL_CITATION {"citationItems":[{"id":"ITEM-1","itemData":{"URL":"https://www.ncbi.nlm.nih.gov/snp/","accessed":{"date-parts":[["2020","3","16"]]},"id":"ITEM-1","issued":{"date-parts":[["0"]]},"title":"Home - SNP - NCBI","type":"webpage"},"uris":["http://www.mendeley.com/documents/?uuid=8d4c9143-f28f-3f6d-8a5d-907b1c8d1d0d"]}],"mendeley":{"formattedCitation":"[12]","plainTextFormattedCitation":"[12]","previouslyFormattedCitation":"[12]"},"properties":{"noteIndex":0},"schema":"https://github.com/citation-style-language/schema/raw/master/csl-citation.json"}</w:instrText>
      </w:r>
      <w:r w:rsidR="009652B7">
        <w:rPr>
          <w:rFonts w:cstheme="minorHAnsi"/>
          <w:lang w:val="en-US"/>
        </w:rPr>
        <w:fldChar w:fldCharType="separate"/>
      </w:r>
      <w:r w:rsidR="009652B7" w:rsidRPr="009652B7">
        <w:rPr>
          <w:rFonts w:cstheme="minorHAnsi"/>
          <w:noProof/>
          <w:lang w:val="en-US"/>
        </w:rPr>
        <w:t>[12]</w:t>
      </w:r>
      <w:r w:rsidR="009652B7">
        <w:rPr>
          <w:rFonts w:cstheme="minorHAnsi"/>
          <w:lang w:val="en-US"/>
        </w:rPr>
        <w:fldChar w:fldCharType="end"/>
      </w:r>
      <w:r w:rsidR="00030757">
        <w:rPr>
          <w:rFonts w:cstheme="minorHAnsi"/>
          <w:lang w:val="en-US"/>
        </w:rPr>
        <w:t xml:space="preserve"> identifiers </w:t>
      </w:r>
      <w:r w:rsidR="000F34D3">
        <w:rPr>
          <w:rFonts w:cstheme="minorHAnsi"/>
          <w:lang w:val="en-US"/>
        </w:rPr>
        <w:t xml:space="preserve">which </w:t>
      </w:r>
      <w:r w:rsidR="009652B7">
        <w:rPr>
          <w:rFonts w:cstheme="minorHAnsi"/>
          <w:lang w:val="en-US"/>
        </w:rPr>
        <w:t xml:space="preserve">uniquely </w:t>
      </w:r>
      <w:r w:rsidR="005D7763">
        <w:rPr>
          <w:rFonts w:cstheme="minorHAnsi"/>
          <w:lang w:val="en-US"/>
        </w:rPr>
        <w:t>identif</w:t>
      </w:r>
      <w:r w:rsidR="008527C0">
        <w:rPr>
          <w:rFonts w:cstheme="minorHAnsi"/>
          <w:lang w:val="en-US"/>
        </w:rPr>
        <w:t>y</w:t>
      </w:r>
      <w:r w:rsidR="005D7763">
        <w:rPr>
          <w:rFonts w:cstheme="minorHAnsi"/>
          <w:lang w:val="en-US"/>
        </w:rPr>
        <w:t xml:space="preserve"> the variant </w:t>
      </w:r>
      <w:r w:rsidR="005B735F">
        <w:rPr>
          <w:rFonts w:cstheme="minorHAnsi"/>
          <w:lang w:val="en-US"/>
        </w:rPr>
        <w:t>base</w:t>
      </w:r>
      <w:r w:rsidR="009652B7">
        <w:rPr>
          <w:rFonts w:cstheme="minorHAnsi"/>
          <w:lang w:val="en-US"/>
        </w:rPr>
        <w:t>-</w:t>
      </w:r>
      <w:r w:rsidR="005D7763">
        <w:rPr>
          <w:rFonts w:cstheme="minorHAnsi"/>
          <w:lang w:val="en-US"/>
        </w:rPr>
        <w:t xml:space="preserve">position but </w:t>
      </w:r>
      <w:r w:rsidR="00AF6BBB">
        <w:rPr>
          <w:rFonts w:cstheme="minorHAnsi"/>
          <w:lang w:val="en-US"/>
        </w:rPr>
        <w:t xml:space="preserve">do </w:t>
      </w:r>
      <w:r w:rsidR="00190FDC">
        <w:rPr>
          <w:rFonts w:cstheme="minorHAnsi"/>
          <w:lang w:val="en-US"/>
        </w:rPr>
        <w:t xml:space="preserve">not </w:t>
      </w:r>
      <w:r w:rsidR="009652B7">
        <w:rPr>
          <w:rFonts w:cstheme="minorHAnsi"/>
          <w:lang w:val="en-US"/>
        </w:rPr>
        <w:t xml:space="preserve">distinguish between </w:t>
      </w:r>
      <w:r w:rsidR="00B57D87">
        <w:rPr>
          <w:rFonts w:cstheme="minorHAnsi"/>
          <w:lang w:val="en-US"/>
        </w:rPr>
        <w:t xml:space="preserve">multiple </w:t>
      </w:r>
      <w:r w:rsidR="00A409BF">
        <w:rPr>
          <w:rFonts w:cstheme="minorHAnsi"/>
          <w:lang w:val="en-US"/>
        </w:rPr>
        <w:t xml:space="preserve">alternative </w:t>
      </w:r>
      <w:r w:rsidR="009652B7">
        <w:rPr>
          <w:rFonts w:cstheme="minorHAnsi"/>
          <w:lang w:val="en-US"/>
        </w:rPr>
        <w:t>alleles</w:t>
      </w:r>
      <w:r w:rsidR="00D80A71">
        <w:rPr>
          <w:rFonts w:cstheme="minorHAnsi"/>
          <w:lang w:val="en-US"/>
        </w:rPr>
        <w:t>.</w:t>
      </w:r>
      <w:r w:rsidR="00EF1246">
        <w:rPr>
          <w:rFonts w:cstheme="minorHAnsi"/>
          <w:lang w:val="en-US"/>
        </w:rPr>
        <w:t xml:space="preserve"> </w:t>
      </w:r>
      <w:r w:rsidR="00034B5B">
        <w:rPr>
          <w:rFonts w:cstheme="minorHAnsi"/>
          <w:lang w:val="en-US"/>
        </w:rPr>
        <w:t>Second, summary statistic</w:t>
      </w:r>
      <w:r w:rsidR="00351264">
        <w:rPr>
          <w:rFonts w:cstheme="minorHAnsi"/>
          <w:lang w:val="en-US"/>
        </w:rPr>
        <w:t>s</w:t>
      </w:r>
      <w:r w:rsidR="00F62982">
        <w:rPr>
          <w:rFonts w:cstheme="minorHAnsi"/>
          <w:lang w:val="en-US"/>
        </w:rPr>
        <w:t xml:space="preserve"> files</w:t>
      </w:r>
      <w:r w:rsidR="00034B5B">
        <w:rPr>
          <w:rFonts w:cstheme="minorHAnsi"/>
          <w:lang w:val="en-US"/>
        </w:rPr>
        <w:t xml:space="preserve"> are provided with </w:t>
      </w:r>
      <w:r w:rsidR="00F62982">
        <w:rPr>
          <w:rFonts w:cstheme="minorHAnsi"/>
          <w:lang w:val="en-US"/>
        </w:rPr>
        <w:t xml:space="preserve">a variety of </w:t>
      </w:r>
      <w:r w:rsidR="006C3D3B">
        <w:rPr>
          <w:rFonts w:cstheme="minorHAnsi"/>
          <w:lang w:val="en-US"/>
        </w:rPr>
        <w:t xml:space="preserve">content and </w:t>
      </w:r>
      <w:r w:rsidR="00034B5B">
        <w:rPr>
          <w:rFonts w:cstheme="minorHAnsi"/>
          <w:lang w:val="en-US"/>
        </w:rPr>
        <w:t>field</w:t>
      </w:r>
      <w:r w:rsidR="00F62982">
        <w:rPr>
          <w:rFonts w:cstheme="minorHAnsi"/>
          <w:lang w:val="en-US"/>
        </w:rPr>
        <w:t xml:space="preserve"> (column)</w:t>
      </w:r>
      <w:r w:rsidR="00034B5B">
        <w:rPr>
          <w:rFonts w:cstheme="minorHAnsi"/>
          <w:lang w:val="en-US"/>
        </w:rPr>
        <w:t xml:space="preserve"> names. </w:t>
      </w:r>
      <w:r w:rsidR="00BD3C2E">
        <w:rPr>
          <w:rFonts w:cstheme="minorHAnsi"/>
          <w:lang w:val="en-US"/>
        </w:rPr>
        <w:t>Absent fields can</w:t>
      </w:r>
      <w:ins w:id="67" w:author="Marcora, Edoardo" w:date="2020-03-17T11:57:00Z">
        <w:r w:rsidR="00970C65">
          <w:rPr>
            <w:rFonts w:cstheme="minorHAnsi"/>
            <w:lang w:val="en-US"/>
          </w:rPr>
          <w:t xml:space="preserve"> severely</w:t>
        </w:r>
      </w:ins>
      <w:r w:rsidR="00CD4943">
        <w:rPr>
          <w:rFonts w:cstheme="minorHAnsi"/>
          <w:lang w:val="en-US"/>
        </w:rPr>
        <w:t xml:space="preserve"> </w:t>
      </w:r>
      <w:r w:rsidR="00C61A24">
        <w:rPr>
          <w:rFonts w:cstheme="minorHAnsi"/>
          <w:lang w:val="en-US"/>
        </w:rPr>
        <w:t>limit</w:t>
      </w:r>
      <w:r w:rsidR="00BD3C2E">
        <w:rPr>
          <w:rFonts w:cstheme="minorHAnsi"/>
          <w:lang w:val="en-US"/>
        </w:rPr>
        <w:t xml:space="preserve"> some</w:t>
      </w:r>
      <w:r w:rsidR="00C61A24">
        <w:rPr>
          <w:rFonts w:cstheme="minorHAnsi"/>
          <w:lang w:val="en-US"/>
        </w:rPr>
        <w:t xml:space="preserve"> analyses</w:t>
      </w:r>
      <w:r w:rsidR="00BD3C2E">
        <w:rPr>
          <w:rFonts w:cstheme="minorHAnsi"/>
          <w:lang w:val="en-US"/>
        </w:rPr>
        <w:t>, and a</w:t>
      </w:r>
      <w:r w:rsidR="00424B97">
        <w:rPr>
          <w:rFonts w:cstheme="minorHAnsi"/>
          <w:lang w:val="en-US"/>
        </w:rPr>
        <w:t xml:space="preserve">lthough approaches exist to estimate </w:t>
      </w:r>
      <w:ins w:id="68" w:author="Marcora, Edoardo" w:date="2020-03-17T11:58:00Z">
        <w:r w:rsidR="00970C65">
          <w:rPr>
            <w:rFonts w:cstheme="minorHAnsi"/>
            <w:lang w:val="en-US"/>
          </w:rPr>
          <w:t xml:space="preserve">the values of </w:t>
        </w:r>
      </w:ins>
      <w:r w:rsidR="006C3B8F">
        <w:rPr>
          <w:rFonts w:cstheme="minorHAnsi"/>
          <w:lang w:val="en-US"/>
        </w:rPr>
        <w:t>some</w:t>
      </w:r>
      <w:ins w:id="69" w:author="Marcora, Edoardo" w:date="2020-03-17T11:58:00Z">
        <w:r w:rsidR="00970C65">
          <w:rPr>
            <w:rFonts w:cstheme="minorHAnsi"/>
            <w:lang w:val="en-US"/>
          </w:rPr>
          <w:t xml:space="preserve"> of </w:t>
        </w:r>
        <w:r w:rsidR="00801597">
          <w:rPr>
            <w:rFonts w:cstheme="minorHAnsi"/>
            <w:lang w:val="en-US"/>
          </w:rPr>
          <w:t>these missing columns</w:t>
        </w:r>
      </w:ins>
      <w:r w:rsidR="006C3B8F">
        <w:rPr>
          <w:rFonts w:cstheme="minorHAnsi"/>
          <w:lang w:val="en-US"/>
        </w:rPr>
        <w:t xml:space="preserve"> </w:t>
      </w:r>
      <w:del w:id="70" w:author="Marcora, Edoardo" w:date="2020-03-17T11:58:00Z">
        <w:r w:rsidR="00424B97" w:rsidDel="00970C65">
          <w:rPr>
            <w:rFonts w:cstheme="minorHAnsi"/>
            <w:lang w:val="en-US"/>
          </w:rPr>
          <w:delText>values</w:delText>
        </w:r>
        <w:r w:rsidR="006C3B8F" w:rsidDel="00970C65">
          <w:rPr>
            <w:rFonts w:cstheme="minorHAnsi"/>
            <w:lang w:val="en-US"/>
          </w:rPr>
          <w:delText xml:space="preserve"> </w:delText>
        </w:r>
      </w:del>
      <w:r w:rsidR="008B2EAC">
        <w:rPr>
          <w:rFonts w:cstheme="minorHAnsi"/>
          <w:lang w:val="en-US"/>
        </w:rPr>
        <w:t>(</w:t>
      </w:r>
      <w:r w:rsidR="00BD3C2E">
        <w:rPr>
          <w:rFonts w:cstheme="minorHAnsi"/>
          <w:lang w:val="en-US"/>
        </w:rPr>
        <w:t>e.g.</w:t>
      </w:r>
      <w:r w:rsidR="008B2EAC">
        <w:rPr>
          <w:rFonts w:cstheme="minorHAnsi"/>
          <w:lang w:val="en-US"/>
        </w:rPr>
        <w:t xml:space="preserv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publication source</w:t>
      </w:r>
      <w:r w:rsidR="00BD3C2E">
        <w:rPr>
          <w:rFonts w:cstheme="minorHAnsi"/>
          <w:lang w:val="en-US"/>
        </w:rPr>
        <w:t>,</w:t>
      </w:r>
      <w:r w:rsidR="00647F3F">
        <w:rPr>
          <w:rFonts w:cstheme="minorHAnsi"/>
          <w:lang w:val="en-US"/>
        </w:rPr>
        <w:t xml:space="preserve"> etc</w:t>
      </w:r>
      <w:r w:rsidR="00BD3C2E">
        <w:rPr>
          <w:rFonts w:cstheme="minorHAnsi"/>
          <w:lang w:val="en-US"/>
        </w:rPr>
        <w:t>.</w:t>
      </w:r>
      <w:r w:rsidR="006E4D2B">
        <w:rPr>
          <w:rFonts w:cstheme="minorHAnsi"/>
          <w:lang w:val="en-US"/>
        </w:rPr>
        <w:t xml:space="preserve"> which can lead to errors and </w:t>
      </w:r>
      <w:r w:rsidR="00142378">
        <w:rPr>
          <w:rFonts w:cstheme="minorHAnsi"/>
          <w:lang w:val="en-US"/>
        </w:rPr>
        <w:t>impede</w:t>
      </w:r>
      <w:r w:rsidR="001F5B1C">
        <w:rPr>
          <w:rFonts w:cstheme="minorHAnsi"/>
          <w:lang w:val="en-US"/>
        </w:rPr>
        <w:t xml:space="preserve"> </w:t>
      </w:r>
      <w:r w:rsidR="005B10C4">
        <w:rPr>
          <w:rFonts w:cstheme="minorHAnsi"/>
          <w:lang w:val="en-US"/>
        </w:rPr>
        <w:t xml:space="preserve">research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BD3C2E">
        <w:rPr>
          <w:rFonts w:cstheme="minorHAnsi"/>
          <w:lang w:val="en-US"/>
        </w:rPr>
        <w:t xml:space="preserve">querying </w:t>
      </w:r>
      <w:r w:rsidR="00446B44">
        <w:rPr>
          <w:rFonts w:cstheme="minorHAnsi"/>
          <w:lang w:val="en-US"/>
        </w:rPr>
        <w:t>plain text</w:t>
      </w:r>
      <w:r w:rsidR="00BD3C2E">
        <w:rPr>
          <w:rFonts w:cstheme="minorHAnsi"/>
          <w:lang w:val="en-US"/>
        </w:rPr>
        <w:t xml:space="preserve"> tabular files</w:t>
      </w:r>
      <w:r w:rsidR="00446B44">
        <w:rPr>
          <w:rFonts w:cstheme="minorHAnsi"/>
          <w:lang w:val="en-US"/>
        </w:rPr>
        <w:t xml:space="preserve"> </w:t>
      </w:r>
      <w:r w:rsidR="00BD3C2E">
        <w:rPr>
          <w:rFonts w:cstheme="minorHAnsi"/>
          <w:lang w:val="en-US"/>
        </w:rPr>
        <w:t xml:space="preserve">is </w:t>
      </w:r>
      <w:r w:rsidR="00BD54FC">
        <w:rPr>
          <w:rFonts w:cstheme="minorHAnsi"/>
          <w:lang w:val="en-US"/>
        </w:rPr>
        <w:t>slow</w:t>
      </w:r>
      <w:r w:rsidR="00F6598E">
        <w:rPr>
          <w:rFonts w:cstheme="minorHAnsi"/>
          <w:lang w:val="en-US"/>
        </w:rPr>
        <w:t xml:space="preserve"> and memory inefficient</w:t>
      </w:r>
      <w:r w:rsidR="00BD3C2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BD3C2E">
        <w:rPr>
          <w:rFonts w:cstheme="minorHAnsi"/>
          <w:lang w:val="en-US"/>
        </w:rPr>
        <w:t xml:space="preserve">some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BD3C2E">
        <w:rPr>
          <w:rFonts w:cstheme="minorHAnsi"/>
          <w:lang w:val="en-US"/>
        </w:rPr>
        <w:t>(e.g.</w:t>
      </w:r>
      <w:r w:rsidR="00827E33">
        <w:rPr>
          <w:rFonts w:cstheme="minorHAnsi"/>
          <w:lang w:val="en-US"/>
        </w:rPr>
        <w:t xml:space="preserve"> </w:t>
      </w:r>
      <w:r w:rsidR="00BD3C2E">
        <w:rPr>
          <w:rFonts w:cstheme="minorHAnsi"/>
          <w:lang w:val="en-US"/>
        </w:rPr>
        <w:t xml:space="preserve">systematic </w:t>
      </w:r>
      <w:r w:rsidR="00741A51">
        <w:rPr>
          <w:rFonts w:cstheme="minorHAnsi"/>
          <w:lang w:val="en-US"/>
        </w:rPr>
        <w:t>hypothesis-free analyses</w:t>
      </w:r>
      <w:r w:rsidR="00BD3C2E">
        <w:rPr>
          <w:rFonts w:cstheme="minorHAnsi"/>
          <w:lang w:val="en-US"/>
        </w:rPr>
        <w:t>)</w:t>
      </w:r>
      <w:r w:rsidR="00FD29A4">
        <w:rPr>
          <w:rFonts w:cstheme="minorHAnsi"/>
          <w:lang w:val="en-US"/>
        </w:rPr>
        <w:t>.</w:t>
      </w:r>
    </w:p>
    <w:p w14:paraId="2BB6BD87" w14:textId="77777777" w:rsidR="00EC45A2" w:rsidRDefault="00EC45A2" w:rsidP="002E0EB4">
      <w:pPr>
        <w:rPr>
          <w:rFonts w:cstheme="minorHAnsi"/>
          <w:lang w:val="en-US"/>
        </w:rPr>
      </w:pPr>
    </w:p>
    <w:p w14:paraId="5497E49B" w14:textId="7F36F1C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Pr>
          <w:rFonts w:cstheme="minorHAnsi"/>
          <w:lang w:val="en-US"/>
        </w:rPr>
        <w:t xml:space="preserve"> column names </w:t>
      </w:r>
      <w:r>
        <w:rPr>
          <w:rFonts w:cstheme="minorHAnsi"/>
          <w:lang w:val="en-US"/>
        </w:rPr>
        <w:fldChar w:fldCharType="begin" w:fldLock="1"/>
      </w:r>
      <w:r w:rsidR="007A3BF0">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9652B7" w:rsidRPr="009652B7">
        <w:rPr>
          <w:rFonts w:cstheme="minorHAnsi"/>
          <w:noProof/>
          <w:lang w:val="en-US"/>
        </w:rPr>
        <w:t>[13]</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7A3BF0">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[14]","plainTextFormattedCitation":"[14]","previouslyFormattedCitation":"[14]"},"properties":{"noteIndex":0},"schema":"https://github.com/citation-style-language/schema/raw/master/csl-citation.json"}</w:instrText>
      </w:r>
      <w:r>
        <w:rPr>
          <w:rFonts w:cstheme="minorHAnsi"/>
          <w:lang w:val="en-US"/>
        </w:rPr>
        <w:fldChar w:fldCharType="separate"/>
      </w:r>
      <w:r w:rsidR="009652B7" w:rsidRPr="009652B7">
        <w:rPr>
          <w:rFonts w:cstheme="minorHAnsi"/>
          <w:noProof/>
          <w:lang w:val="en-US"/>
        </w:rPr>
        <w:t>[14]</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w:t>
      </w:r>
      <w:r w:rsidR="00F46664">
        <w:rPr>
          <w:rFonts w:cstheme="minorHAnsi"/>
          <w:lang w:val="en-US"/>
        </w:rPr>
        <w:t>developed</w:t>
      </w:r>
      <w:r w:rsidR="00356318">
        <w:rPr>
          <w:rFonts w:cstheme="minorHAnsi"/>
          <w:lang w:val="en-US"/>
        </w:rPr>
        <w:t xml:space="preserve"> a set of requirements for a suitable universal format.</w:t>
      </w:r>
    </w:p>
    <w:p w14:paraId="6229E124" w14:textId="77777777" w:rsidR="002E0EB4" w:rsidRDefault="002E0EB4" w:rsidP="002E0EB4">
      <w:pPr>
        <w:rPr>
          <w:rFonts w:cstheme="minorHAnsi"/>
          <w:lang w:val="en-US"/>
        </w:rPr>
      </w:pPr>
    </w:p>
    <w:p w14:paraId="10BF22DD" w14:textId="4D7F3386"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7A3BF0">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VCFtools","type":"article-journal","volume":"27"},"uris":["http://www.mendeley.com/documents/?uuid=90994361-a159-398a-b96e-3ab509816e19"]}],"mendeley":{"formattedCitation":"[15], [16]","plainTextFormattedCitation":"[15], [16]","previouslyFormattedCitation":"[15], [16]"},"properties":{"noteIndex":0},"schema":"https://github.com/citation-style-language/schema/raw/master/csl-citation.json"}</w:instrText>
      </w:r>
      <w:r>
        <w:rPr>
          <w:rFonts w:cstheme="minorHAnsi"/>
          <w:lang w:val="en-US"/>
        </w:rPr>
        <w:fldChar w:fldCharType="separate"/>
      </w:r>
      <w:r w:rsidR="009652B7" w:rsidRPr="009652B7">
        <w:rPr>
          <w:rFonts w:cstheme="minorHAnsi"/>
          <w:noProof/>
          <w:lang w:val="en-US"/>
        </w:rPr>
        <w:t>[15], [16]</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12"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lastRenderedPageBreak/>
        <w:t>Specification</w:t>
      </w:r>
    </w:p>
    <w:p w14:paraId="6CBA538C" w14:textId="4324127A" w:rsidR="006A41B7" w:rsidRDefault="006A41B7" w:rsidP="006A41B7"/>
    <w:p w14:paraId="5F98C17C" w14:textId="75F547D6" w:rsidR="00905C89" w:rsidRDefault="00F57AE5" w:rsidP="00476311">
      <w:pPr>
        <w:rPr>
          <w:rFonts w:cstheme="minorHAnsi"/>
          <w:lang w:val="en-US"/>
        </w:rPr>
      </w:pPr>
      <w:commentRangeStart w:id="71"/>
      <w:commentRangeStart w:id="72"/>
      <w:r>
        <w:t xml:space="preserve">This specification </w:t>
      </w:r>
      <w:commentRangeEnd w:id="71"/>
      <w:r w:rsidR="00801597">
        <w:rPr>
          <w:rStyle w:val="CommentReference"/>
        </w:rPr>
        <w:commentReference w:id="71"/>
      </w:r>
      <w:r w:rsidR="008601C2">
        <w:t>was developed</w:t>
      </w:r>
      <w:r>
        <w:t xml:space="preserve"> </w:t>
      </w:r>
      <w:r w:rsidR="00EC0412">
        <w:t>through</w:t>
      </w:r>
      <w:r>
        <w:t xml:space="preserve"> experience of collecting and harmonising GWAS summary data</w:t>
      </w:r>
      <w:r w:rsidR="002B5DA8">
        <w:t xml:space="preserve"> </w:t>
      </w:r>
      <w:r w:rsidR="00DE2218">
        <w:t xml:space="preserve">across two research centres </w:t>
      </w:r>
      <w:r w:rsidR="00B93DCB">
        <w:t xml:space="preserve">at scale </w:t>
      </w:r>
      <w:r w:rsidR="002B5DA8">
        <w:fldChar w:fldCharType="begin" w:fldLock="1"/>
      </w:r>
      <w:r w:rsidR="007A3BF0">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[17]","plainTextFormattedCitation":"[17]","previouslyFormattedCitation":"[17]"},"properties":{"noteIndex":0},"schema":"https://github.com/citation-style-language/schema/raw/master/csl-citation.json"}</w:instrText>
      </w:r>
      <w:r w:rsidR="002B5DA8">
        <w:fldChar w:fldCharType="separate"/>
      </w:r>
      <w:r w:rsidR="009652B7" w:rsidRPr="009652B7">
        <w:rPr>
          <w:noProof/>
        </w:rPr>
        <w:t>[17]</w:t>
      </w:r>
      <w:r w:rsidR="002B5DA8">
        <w:fldChar w:fldCharType="end"/>
      </w:r>
      <w:r>
        <w:t xml:space="preserve"> and performing a range of representative high throughput </w:t>
      </w:r>
      <w:r w:rsidR="00BD3C2E">
        <w:t xml:space="preserve">analyses </w:t>
      </w:r>
      <w:r>
        <w:t>on these data (for example LD score regression</w:t>
      </w:r>
      <w:r w:rsidR="002B5DA8">
        <w:t xml:space="preserve"> </w:t>
      </w:r>
      <w:r w:rsidR="002B5DA8">
        <w:fldChar w:fldCharType="begin" w:fldLock="1"/>
      </w:r>
      <w:r w:rsidR="007A3BF0">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[18]","plainTextFormattedCitation":"[18]","previouslyFormattedCitation":"[18]"},"properties":{"noteIndex":0},"schema":"https://github.com/citation-style-language/schema/raw/master/csl-citation.json"}</w:instrText>
      </w:r>
      <w:r w:rsidR="002B5DA8">
        <w:fldChar w:fldCharType="separate"/>
      </w:r>
      <w:r w:rsidR="009652B7" w:rsidRPr="009652B7">
        <w:rPr>
          <w:noProof/>
        </w:rPr>
        <w:t>[18]</w:t>
      </w:r>
      <w:r w:rsidR="002B5DA8">
        <w:fldChar w:fldCharType="end"/>
      </w:r>
      <w:r>
        <w:t xml:space="preserve">, </w:t>
      </w:r>
      <w:r w:rsidR="00BD3C2E">
        <w:t xml:space="preserve">MR </w:t>
      </w:r>
      <w:r w:rsidR="001150C4">
        <w:fldChar w:fldCharType="begin" w:fldLock="1"/>
      </w:r>
      <w:r w:rsidR="007A3BF0">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[19]","plainTextFormattedCitation":"[19]","previouslyFormattedCitation":"[19]"},"properties":{"noteIndex":0},"schema":"https://github.com/citation-style-language/schema/raw/master/csl-citation.json"}</w:instrText>
      </w:r>
      <w:r w:rsidR="001150C4">
        <w:fldChar w:fldCharType="separate"/>
      </w:r>
      <w:r w:rsidR="009652B7" w:rsidRPr="009652B7">
        <w:rPr>
          <w:noProof/>
        </w:rPr>
        <w:t>[19]</w:t>
      </w:r>
      <w:r w:rsidR="001150C4">
        <w:fldChar w:fldCharType="end"/>
      </w:r>
      <w:r>
        <w:t>, genetic colocalization analysis</w:t>
      </w:r>
      <w:r w:rsidR="001150C4">
        <w:t xml:space="preserve"> </w:t>
      </w:r>
      <w:r w:rsidR="001150C4">
        <w:fldChar w:fldCharType="begin" w:fldLock="1"/>
      </w:r>
      <w:r w:rsidR="007A3BF0">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[20]","plainTextFormattedCitation":"[20]","previouslyFormattedCitation":"[20]"},"properties":{"noteIndex":0},"schema":"https://github.com/citation-style-language/schema/raw/master/csl-citation.json"}</w:instrText>
      </w:r>
      <w:r w:rsidR="001150C4">
        <w:fldChar w:fldCharType="separate"/>
      </w:r>
      <w:r w:rsidR="009652B7" w:rsidRPr="009652B7">
        <w:rPr>
          <w:noProof/>
        </w:rPr>
        <w:t>[20]</w:t>
      </w:r>
      <w:r w:rsidR="001150C4">
        <w:fldChar w:fldCharType="end"/>
      </w:r>
      <w:r>
        <w:t xml:space="preserve"> and polygenic risk scores</w:t>
      </w:r>
      <w:r w:rsidR="001150C4">
        <w:t xml:space="preserve"> </w:t>
      </w:r>
      <w:r w:rsidR="00163A9D">
        <w:fldChar w:fldCharType="begin" w:fldLock="1"/>
      </w:r>
      <w:r w:rsidR="007A3BF0">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[21]","plainTextFormattedCitation":"[21]","previouslyFormattedCitation":"[21]"},"properties":{"noteIndex":0},"schema":"https://github.com/citation-style-language/schema/raw/master/csl-citation.json"}</w:instrText>
      </w:r>
      <w:r w:rsidR="00163A9D">
        <w:fldChar w:fldCharType="separate"/>
      </w:r>
      <w:r w:rsidR="009652B7" w:rsidRPr="009652B7">
        <w:rPr>
          <w:noProof/>
        </w:rPr>
        <w:t>[21]</w:t>
      </w:r>
      <w:r w:rsidR="00163A9D">
        <w:fldChar w:fldCharType="end"/>
      </w:r>
      <w:r>
        <w:t>)</w:t>
      </w:r>
      <w:r>
        <w:rPr>
          <w:rStyle w:val="CommentReference"/>
        </w:rPr>
        <w:t>.</w:t>
      </w:r>
      <w:commentRangeEnd w:id="72"/>
      <w:r w:rsidR="004B4336">
        <w:rPr>
          <w:rStyle w:val="CommentReference"/>
        </w:rPr>
        <w:commentReference w:id="72"/>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396D1D0D" w:rsidR="00067ED3" w:rsidRDefault="0022230C" w:rsidP="0022230C">
      <w:pPr>
        <w:rPr>
          <w:rFonts w:cstheme="minorHAnsi"/>
          <w:lang w:val="en-US"/>
        </w:rPr>
      </w:pPr>
      <w:r>
        <w:rPr>
          <w:lang w:val="en-US"/>
        </w:rPr>
        <w:t>The VCF format</w:t>
      </w:r>
      <w:r w:rsidR="00BF0CC3">
        <w:rPr>
          <w:lang w:val="en-US"/>
        </w:rPr>
        <w:t xml:space="preserve"> </w:t>
      </w:r>
      <w:r w:rsidR="00515617">
        <w:rPr>
          <w:lang w:val="en-US"/>
        </w:rPr>
        <w:t>is organized into</w:t>
      </w:r>
      <w:r w:rsidR="00BF0CC3">
        <w:rPr>
          <w:lang w:val="en-US"/>
        </w:rPr>
        <w:t xml:space="preserve"> three </w:t>
      </w:r>
      <w:r w:rsidR="000971A7">
        <w:rPr>
          <w:lang w:val="en-US"/>
        </w:rPr>
        <w:t>components</w:t>
      </w:r>
      <w:r w:rsidR="00BF0CC3">
        <w:rPr>
          <w:lang w:val="en-US"/>
        </w:rPr>
        <w:t xml:space="preserve">: </w:t>
      </w:r>
      <w:r w:rsidR="000971A7">
        <w:rPr>
          <w:lang w:val="en-US"/>
        </w:rPr>
        <w:t xml:space="preserve">a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 xml:space="preserve">e adapt </w:t>
      </w:r>
      <w:del w:id="73" w:author="Marcora, Edoardo" w:date="2020-03-17T12:06:00Z">
        <w:r w:rsidRPr="0022230C" w:rsidDel="00801597">
          <w:rPr>
            <w:lang w:val="en-US"/>
          </w:rPr>
          <w:delText xml:space="preserve">the </w:delText>
        </w:r>
      </w:del>
      <w:ins w:id="74" w:author="Marcora, Edoardo" w:date="2020-03-17T12:06:00Z">
        <w:r w:rsidR="00801597">
          <w:rPr>
            <w:lang w:val="en-US"/>
          </w:rPr>
          <w:t>this</w:t>
        </w:r>
        <w:r w:rsidR="00801597" w:rsidRPr="0022230C">
          <w:rPr>
            <w:lang w:val="en-US"/>
          </w:rPr>
          <w:t xml:space="preserve"> </w:t>
        </w:r>
      </w:ins>
      <w:r w:rsidRPr="0022230C">
        <w:rPr>
          <w:lang w:val="en-US"/>
        </w:rPr>
        <w:t xml:space="preserve">format </w:t>
      </w:r>
      <w:r w:rsidR="009B1532">
        <w:rPr>
          <w:lang w:val="en-US"/>
        </w:rPr>
        <w:t>to include GWAS</w:t>
      </w:r>
      <w:ins w:id="75" w:author="Marcora, Edoardo" w:date="2020-03-17T12:07:00Z">
        <w:r w:rsidR="00801597">
          <w:rPr>
            <w:lang w:val="en-US"/>
          </w:rPr>
          <w:t>-</w:t>
        </w:r>
      </w:ins>
      <w:del w:id="76" w:author="Marcora, Edoardo" w:date="2020-03-17T12:07:00Z">
        <w:r w:rsidR="009B1532" w:rsidDel="00801597">
          <w:rPr>
            <w:lang w:val="en-US"/>
          </w:rPr>
          <w:delText xml:space="preserve"> </w:delText>
        </w:r>
      </w:del>
      <w:r w:rsidR="009B1532">
        <w:rPr>
          <w:lang w:val="en-US"/>
        </w:rPr>
        <w:t xml:space="preserve">specific metadata (Supplementary Table 1) and </w:t>
      </w:r>
      <w:proofErr w:type="spellStart"/>
      <w:r w:rsidR="000139F3">
        <w:rPr>
          <w:lang w:val="en-US"/>
        </w:rPr>
        <w:t>utilise</w:t>
      </w:r>
      <w:proofErr w:type="spellEnd"/>
      <w:r w:rsidR="000139F3">
        <w:rPr>
          <w:lang w:val="en-US"/>
        </w:rPr>
        <w:t xml:space="preserve"> the </w:t>
      </w:r>
      <w:r w:rsidR="009C4891">
        <w:rPr>
          <w:lang w:val="en-US"/>
        </w:rPr>
        <w:t>sample</w:t>
      </w:r>
      <w:r w:rsidRPr="0022230C">
        <w:rPr>
          <w:lang w:val="en-US"/>
        </w:rPr>
        <w:t xml:space="preserve"> column </w:t>
      </w:r>
      <w:r w:rsidR="000139F3">
        <w:rPr>
          <w:lang w:val="en-US"/>
        </w:rPr>
        <w:t xml:space="preserve">to store </w:t>
      </w:r>
      <w:r w:rsidR="00520183">
        <w:rPr>
          <w:lang w:val="en-US"/>
        </w:rPr>
        <w:t>variant-trait association data (</w:t>
      </w:r>
      <w:r w:rsidR="00C11A21">
        <w:rPr>
          <w:lang w:val="en-US"/>
        </w:rPr>
        <w:t xml:space="preserve">Figure 1; </w:t>
      </w:r>
      <w:r w:rsidR="00520183">
        <w:rPr>
          <w:lang w:val="en-US"/>
        </w:rPr>
        <w:t xml:space="preserve">Supplementary Table </w:t>
      </w:r>
      <w:r w:rsidR="00C11A21">
        <w:rPr>
          <w:lang w:val="en-US"/>
        </w:rPr>
        <w:t>2</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5EC4B26F" w:rsidR="00B95E3A" w:rsidRPr="00DE57AA" w:rsidRDefault="00D81173" w:rsidP="0022230C">
      <w:pPr>
        <w:rPr>
          <w:rFonts w:cstheme="minorHAnsi"/>
          <w:lang w:val="en-US"/>
        </w:rPr>
      </w:pPr>
      <w:r>
        <w:rPr>
          <w:lang w:val="en-US"/>
        </w:rPr>
        <w:t xml:space="preserve">The VCF header is mandatory for defining fields </w:t>
      </w:r>
      <w:r w:rsidR="009727E8">
        <w:rPr>
          <w:lang w:val="en-US"/>
        </w:rPr>
        <w:t>throughout</w:t>
      </w:r>
      <w:r>
        <w:rPr>
          <w:lang w:val="en-US"/>
        </w:rPr>
        <w:t xml:space="preserve"> the file body including variable description, value requirements (i.e. number of values permitted and null values) and data type (i.e. string, number and </w:t>
      </w:r>
      <w:proofErr w:type="spellStart"/>
      <w:r>
        <w:rPr>
          <w:lang w:val="en-US"/>
        </w:rPr>
        <w:t>boolean</w:t>
      </w:r>
      <w:proofErr w:type="spellEnd"/>
      <w:r>
        <w:rPr>
          <w:lang w:val="en-US"/>
        </w:rPr>
        <w:t xml:space="preserve">). </w:t>
      </w:r>
      <w:r w:rsidR="005B34F0">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ins w:id="77" w:author="Marcora, Edoardo" w:date="2020-03-17T12:09:00Z">
        <w:r w:rsidR="000F4770">
          <w:rPr>
            <w:lang w:val="en-US"/>
          </w:rPr>
          <w:t>(s)</w:t>
        </w:r>
      </w:ins>
      <w:r w:rsidR="00217B30">
        <w:rPr>
          <w:lang w:val="en-US"/>
        </w:rPr>
        <w:t xml:space="preserve"> </w:t>
      </w:r>
      <w:commentRangeStart w:id="78"/>
      <w:r w:rsidR="00217B30">
        <w:rPr>
          <w:lang w:val="en-US"/>
        </w:rPr>
        <w:t>description</w:t>
      </w:r>
      <w:del w:id="79" w:author="Marcora, Edoardo" w:date="2020-03-17T13:16:00Z">
        <w:r w:rsidR="00217B30" w:rsidDel="00CC1C39">
          <w:rPr>
            <w:lang w:val="en-US"/>
          </w:rPr>
          <w:delText xml:space="preserve"> </w:delText>
        </w:r>
      </w:del>
      <w:commentRangeEnd w:id="78"/>
      <w:r w:rsidR="000F4770">
        <w:rPr>
          <w:rStyle w:val="CommentReference"/>
        </w:rPr>
        <w:commentReference w:id="78"/>
      </w:r>
      <w:del w:id="80" w:author="Marcora, Edoardo" w:date="2020-03-17T13:16:00Z">
        <w:r w:rsidR="00217B30" w:rsidDel="00CC1C39">
          <w:rPr>
            <w:lang w:val="en-US"/>
          </w:rPr>
          <w:delText>an</w:delText>
        </w:r>
      </w:del>
      <w:ins w:id="81" w:author="Marcora, Edoardo" w:date="2020-03-17T13:16:00Z">
        <w:r w:rsidR="00CC1C39">
          <w:rPr>
            <w:lang w:val="en-US"/>
          </w:rPr>
          <w:t>,</w:t>
        </w:r>
      </w:ins>
      <w:del w:id="82" w:author="Marcora, Edoardo" w:date="2020-03-17T13:16:00Z">
        <w:r w:rsidR="00217B30" w:rsidDel="00CC1C39">
          <w:rPr>
            <w:lang w:val="en-US"/>
          </w:rPr>
          <w:delText>d</w:delText>
        </w:r>
      </w:del>
      <w:r w:rsidR="00217B30">
        <w:rPr>
          <w:lang w:val="en-US"/>
        </w:rPr>
        <w:t xml:space="preserve"> </w:t>
      </w:r>
      <w:r w:rsidR="00810514">
        <w:rPr>
          <w:lang w:val="en-US"/>
        </w:rPr>
        <w:t>units</w:t>
      </w:r>
      <w:ins w:id="83" w:author="Marcora, Edoardo" w:date="2020-03-17T13:16:00Z">
        <w:r w:rsidR="00CC1C39">
          <w:rPr>
            <w:lang w:val="en-US"/>
          </w:rPr>
          <w:t xml:space="preserve"> and identifiers</w:t>
        </w:r>
      </w:ins>
      <w:r w:rsidR="00810514">
        <w:rPr>
          <w:lang w:val="en-US"/>
        </w:rPr>
        <w:t xml:space="preserve">, </w:t>
      </w:r>
      <w:r w:rsidR="008418CB">
        <w:rPr>
          <w:lang w:val="en-US"/>
        </w:rPr>
        <w:t>genome build,</w:t>
      </w:r>
      <w:r w:rsidR="002321FB">
        <w:rPr>
          <w:lang w:val="en-US"/>
        </w:rPr>
        <w:t xml:space="preserve"> </w:t>
      </w:r>
      <w:r w:rsidR="004C5997">
        <w:rPr>
          <w:lang w:val="en-US"/>
        </w:rPr>
        <w:t>chromosome</w:t>
      </w:r>
      <w:r w:rsidR="002321FB">
        <w:rPr>
          <w:lang w:val="en-US"/>
        </w:rPr>
        <w:t xml:space="preserve"> 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w:t>
      </w:r>
      <w:commentRangeStart w:id="84"/>
      <w:r w:rsidR="00E73A25">
        <w:rPr>
          <w:lang w:val="en-US"/>
        </w:rPr>
        <w:t>case/control</w:t>
      </w:r>
      <w:commentRangeEnd w:id="84"/>
      <w:r w:rsidR="000F4770">
        <w:rPr>
          <w:rStyle w:val="CommentReference"/>
        </w:rPr>
        <w:commentReference w:id="84"/>
      </w:r>
      <w:r w:rsidR="00E73A25">
        <w:rPr>
          <w:lang w:val="en-US"/>
        </w:rPr>
        <w:t>)</w:t>
      </w:r>
      <w:r w:rsidR="0091789F">
        <w:rPr>
          <w:lang w:val="en-US"/>
        </w:rPr>
        <w:t>, sample size</w:t>
      </w:r>
      <w:r w:rsidR="009F6531">
        <w:rPr>
          <w:lang w:val="en-US"/>
        </w:rPr>
        <w:t xml:space="preserve"> and study identifier</w:t>
      </w:r>
      <w:r w:rsidR="00E4247A">
        <w:rPr>
          <w:lang w:val="en-US"/>
        </w:rPr>
        <w:t>.</w:t>
      </w:r>
    </w:p>
    <w:p w14:paraId="74299BD3" w14:textId="7B4BE157" w:rsidR="00074C19" w:rsidRDefault="00074C19" w:rsidP="0022230C">
      <w:pPr>
        <w:rPr>
          <w:lang w:val="en-US"/>
        </w:rPr>
      </w:pPr>
    </w:p>
    <w:p w14:paraId="2915CB9F" w14:textId="6313E700" w:rsidR="007656C4"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8D589B">
        <w:rPr>
          <w:lang w:val="en-US"/>
        </w:rPr>
        <w:t xml:space="preserve">chromosome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w:t>
      </w:r>
      <w:commentRangeStart w:id="85"/>
      <w:r w:rsidR="00E04173">
        <w:rPr>
          <w:lang w:val="en-US"/>
        </w:rPr>
        <w:t xml:space="preserve">(i.e. </w:t>
      </w:r>
      <w:proofErr w:type="spellStart"/>
      <w:r w:rsidR="00E04173">
        <w:rPr>
          <w:lang w:val="en-US"/>
        </w:rPr>
        <w:t>dbSNP</w:t>
      </w:r>
      <w:proofErr w:type="spellEnd"/>
      <w:r w:rsidR="00E04173">
        <w:rPr>
          <w:lang w:val="en-US"/>
        </w:rPr>
        <w:t xml:space="preserve"> identifier)</w:t>
      </w:r>
      <w:commentRangeEnd w:id="85"/>
      <w:r w:rsidR="000F4770">
        <w:rPr>
          <w:rStyle w:val="CommentReference"/>
        </w:rPr>
        <w:commentReference w:id="85"/>
      </w:r>
      <w:r w:rsidR="00E04173">
        <w:rPr>
          <w:lang w:val="en-US"/>
        </w:rPr>
        <w:t xml:space="preserve">, </w:t>
      </w:r>
      <w:r w:rsidR="00D553A6">
        <w:rPr>
          <w:lang w:val="en-US"/>
        </w:rPr>
        <w:t>reference</w:t>
      </w:r>
      <w:r w:rsidR="00865816">
        <w:rPr>
          <w:lang w:val="en-US"/>
        </w:rPr>
        <w:t xml:space="preserve"> (non-effect allele</w:t>
      </w:r>
      <w:r w:rsidR="00D553A6">
        <w:rPr>
          <w:lang w:val="en-US"/>
        </w:rPr>
        <w:t>)</w:t>
      </w:r>
      <w:r w:rsidR="00BD7278">
        <w:rPr>
          <w:lang w:val="en-US"/>
        </w:rPr>
        <w:t xml:space="preserve">, </w:t>
      </w:r>
      <w:r w:rsidR="00865816">
        <w:rPr>
          <w:lang w:val="en-US"/>
        </w:rPr>
        <w:t>alternative</w:t>
      </w:r>
      <w:r w:rsidR="00837554">
        <w:rPr>
          <w:lang w:val="en-US"/>
        </w:rPr>
        <w:t>/effect</w:t>
      </w:r>
      <w:r w:rsidR="00865816">
        <w:rPr>
          <w:lang w:val="en-US"/>
        </w:rPr>
        <w:t xml:space="preserve"> allele</w:t>
      </w:r>
      <w:r w:rsidR="00EB0941">
        <w:rPr>
          <w:lang w:val="en-US"/>
        </w:rPr>
        <w:t>(</w:t>
      </w:r>
      <w:r w:rsidR="00C27DC0">
        <w:rPr>
          <w:lang w:val="en-US"/>
        </w:rPr>
        <w:t>s</w:t>
      </w:r>
      <w:r w:rsidR="00EB0941">
        <w:rPr>
          <w:lang w:val="en-US"/>
        </w:rPr>
        <w:t>)</w:t>
      </w:r>
      <w:r w:rsidR="00BD7278">
        <w:rPr>
          <w:lang w:val="en-US"/>
        </w:rPr>
        <w:t xml:space="preserve"> and </w:t>
      </w:r>
      <w:commentRangeStart w:id="86"/>
      <w:r w:rsidR="00BD7278">
        <w:rPr>
          <w:lang w:val="en-US"/>
        </w:rPr>
        <w:t xml:space="preserve">filter </w:t>
      </w:r>
      <w:commentRangeEnd w:id="86"/>
      <w:r w:rsidR="000F4770">
        <w:rPr>
          <w:rStyle w:val="CommentReference"/>
        </w:rPr>
        <w:commentReference w:id="86"/>
      </w:r>
      <w:r w:rsidR="00BD7278">
        <w:rPr>
          <w:lang w:val="en-US"/>
        </w:rPr>
        <w:t>which can be used to flag poor quality variants</w:t>
      </w:r>
      <w:r w:rsidR="008A148F">
        <w:rPr>
          <w:lang w:val="en-US"/>
        </w:rPr>
        <w:t xml:space="preserve"> for exclusion in </w:t>
      </w:r>
      <w:r w:rsidR="00BD7278">
        <w:rPr>
          <w:lang w:val="en-US"/>
        </w:rPr>
        <w:t>downstream analyses</w:t>
      </w:r>
      <w:r w:rsidR="00376C65">
        <w:rPr>
          <w:lang w:val="en-US"/>
        </w:rPr>
        <w:t xml:space="preserve">. </w:t>
      </w:r>
      <w:r w:rsidR="0097524A">
        <w:rPr>
          <w:lang w:val="en-US"/>
        </w:rPr>
        <w:t xml:space="preserve">The INFO column </w:t>
      </w:r>
      <w:r w:rsidR="00816E30">
        <w:rPr>
          <w:lang w:val="en-US"/>
        </w:rPr>
        <w:t>is a flexible store for variant</w:t>
      </w:r>
      <w:ins w:id="87" w:author="Marcora, Edoardo" w:date="2020-03-17T12:19:00Z">
        <w:r w:rsidR="007258F7">
          <w:rPr>
            <w:lang w:val="en-US"/>
          </w:rPr>
          <w:t>-level</w:t>
        </w:r>
      </w:ins>
      <w:r w:rsidR="00816E30">
        <w:rPr>
          <w:lang w:val="en-US"/>
        </w:rPr>
        <w:t xml:space="preserve"> </w:t>
      </w:r>
      <w:del w:id="88" w:author="Marcora, Edoardo" w:date="2020-03-17T12:20:00Z">
        <w:r w:rsidR="00816E30" w:rsidDel="007258F7">
          <w:rPr>
            <w:lang w:val="en-US"/>
          </w:rPr>
          <w:delText>annotation</w:delText>
        </w:r>
        <w:r w:rsidR="00D20FD0" w:rsidDel="007258F7">
          <w:rPr>
            <w:lang w:val="en-US"/>
          </w:rPr>
          <w:delText>s</w:delText>
        </w:r>
        <w:r w:rsidR="00816E30" w:rsidDel="007258F7">
          <w:rPr>
            <w:lang w:val="en-US"/>
          </w:rPr>
          <w:delText xml:space="preserve"> </w:delText>
        </w:r>
      </w:del>
      <w:ins w:id="89" w:author="Marcora, Edoardo" w:date="2020-03-17T12:20:00Z">
        <w:r w:rsidR="007258F7">
          <w:rPr>
            <w:lang w:val="en-US"/>
          </w:rPr>
          <w:t xml:space="preserve">data </w:t>
        </w:r>
      </w:ins>
      <w:r w:rsidR="00816E30">
        <w:rPr>
          <w:lang w:val="en-US"/>
        </w:rPr>
        <w:t xml:space="preserve">such </w:t>
      </w:r>
      <w:r w:rsidR="0097524A">
        <w:rPr>
          <w:lang w:val="en-US"/>
        </w:rPr>
        <w:t xml:space="preserve">as </w:t>
      </w:r>
      <w:r w:rsidR="00816E30">
        <w:rPr>
          <w:lang w:val="en-US"/>
        </w:rPr>
        <w:t xml:space="preserve">population </w:t>
      </w:r>
      <w:del w:id="90" w:author="Marcora, Edoardo" w:date="2020-03-17T13:18:00Z">
        <w:r w:rsidR="00816E30" w:rsidDel="00CC1C39">
          <w:rPr>
            <w:lang w:val="en-US"/>
          </w:rPr>
          <w:delText xml:space="preserve">variant </w:delText>
        </w:r>
      </w:del>
      <w:r w:rsidR="00816E30">
        <w:rPr>
          <w:lang w:val="en-US"/>
        </w:rPr>
        <w:t>frequency</w:t>
      </w:r>
      <w:ins w:id="91" w:author="Marcora, Edoardo" w:date="2020-03-17T13:18:00Z">
        <w:r w:rsidR="00CC1C39">
          <w:rPr>
            <w:lang w:val="en-US"/>
          </w:rPr>
          <w:t xml:space="preserve">, </w:t>
        </w:r>
      </w:ins>
      <w:del w:id="92" w:author="Marcora, Edoardo" w:date="2020-03-17T13:18:00Z">
        <w:r w:rsidR="00816E30" w:rsidDel="00CC1C39">
          <w:rPr>
            <w:lang w:val="en-US"/>
          </w:rPr>
          <w:delText xml:space="preserve">, </w:delText>
        </w:r>
      </w:del>
      <w:del w:id="93" w:author="Marcora, Edoardo" w:date="2020-03-17T12:19:00Z">
        <w:r w:rsidR="0097524A" w:rsidDel="007258F7">
          <w:rPr>
            <w:lang w:val="en-US"/>
          </w:rPr>
          <w:delText xml:space="preserve">gene </w:delText>
        </w:r>
      </w:del>
      <w:ins w:id="94" w:author="Marcora, Edoardo" w:date="2020-03-17T12:20:00Z">
        <w:r w:rsidR="007258F7">
          <w:rPr>
            <w:lang w:val="en-US"/>
          </w:rPr>
          <w:t>genomic annotations</w:t>
        </w:r>
      </w:ins>
      <w:del w:id="95" w:author="Marcora, Edoardo" w:date="2020-03-17T12:20:00Z">
        <w:r w:rsidR="0097524A" w:rsidDel="007258F7">
          <w:rPr>
            <w:lang w:val="en-US"/>
          </w:rPr>
          <w:delText>contex</w:delText>
        </w:r>
        <w:r w:rsidR="008E704A" w:rsidDel="007258F7">
          <w:rPr>
            <w:lang w:val="en-US"/>
          </w:rPr>
          <w:delText>t</w:delText>
        </w:r>
      </w:del>
      <w:r w:rsidR="008E704A">
        <w:rPr>
          <w:lang w:val="en-US"/>
        </w:rPr>
        <w:t xml:space="preserve"> and</w:t>
      </w:r>
      <w:r w:rsidR="00D16DAD">
        <w:rPr>
          <w:lang w:val="en-US"/>
        </w:rPr>
        <w:t xml:space="preserve"> </w:t>
      </w:r>
      <w:del w:id="96" w:author="Marcora, Edoardo" w:date="2020-03-17T12:18:00Z">
        <w:r w:rsidR="006C4109" w:rsidDel="007258F7">
          <w:rPr>
            <w:lang w:val="en-US"/>
          </w:rPr>
          <w:delText xml:space="preserve">protein </w:delText>
        </w:r>
      </w:del>
      <w:ins w:id="97" w:author="Marcora, Edoardo" w:date="2020-03-17T12:18:00Z">
        <w:r w:rsidR="007258F7">
          <w:rPr>
            <w:lang w:val="en-US"/>
          </w:rPr>
          <w:t>f</w:t>
        </w:r>
      </w:ins>
      <w:ins w:id="98" w:author="Marcora, Edoardo" w:date="2020-03-17T12:19:00Z">
        <w:r w:rsidR="007258F7">
          <w:rPr>
            <w:lang w:val="en-US"/>
          </w:rPr>
          <w:t>unctional</w:t>
        </w:r>
      </w:ins>
      <w:ins w:id="99" w:author="Marcora, Edoardo" w:date="2020-03-17T12:18:00Z">
        <w:r w:rsidR="007258F7">
          <w:rPr>
            <w:lang w:val="en-US"/>
          </w:rPr>
          <w:t xml:space="preserve"> </w:t>
        </w:r>
      </w:ins>
      <w:r w:rsidR="006C4109">
        <w:rPr>
          <w:lang w:val="en-US"/>
        </w:rPr>
        <w:t>effect</w:t>
      </w:r>
      <w:ins w:id="100" w:author="Marcora, Edoardo" w:date="2020-03-17T12:20:00Z">
        <w:r w:rsidR="007258F7">
          <w:rPr>
            <w:lang w:val="en-US"/>
          </w:rPr>
          <w:t>s</w:t>
        </w:r>
      </w:ins>
      <w:r w:rsidR="0097524A">
        <w:rPr>
          <w:lang w:val="en-US"/>
        </w:rPr>
        <w:t xml:space="preserve">. </w:t>
      </w:r>
      <w:r w:rsidR="00D343C6">
        <w:rPr>
          <w:lang w:val="en-US"/>
        </w:rPr>
        <w:t>Finally, t</w:t>
      </w:r>
      <w:r w:rsidR="00FF104D">
        <w:rPr>
          <w:lang w:val="en-US"/>
        </w:rPr>
        <w:t xml:space="preserve">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w:t>
      </w:r>
      <w:r w:rsidR="00E40C9A">
        <w:rPr>
          <w:lang w:val="en-US"/>
        </w:rPr>
        <w:t>effect size, standard error, association P</w:t>
      </w:r>
      <w:r w:rsidR="00CD6263">
        <w:rPr>
          <w:lang w:val="en-US"/>
        </w:rPr>
        <w:t>-</w:t>
      </w:r>
      <w:r w:rsidR="00E40C9A">
        <w:rPr>
          <w:lang w:val="en-US"/>
        </w:rPr>
        <w:t xml:space="preserve">value, </w:t>
      </w:r>
      <w:commentRangeStart w:id="101"/>
      <w:r w:rsidR="00E40C9A">
        <w:rPr>
          <w:lang w:val="en-US"/>
        </w:rPr>
        <w:t>study allele frequency and study marker</w:t>
      </w:r>
      <w:r w:rsidR="00AE490F">
        <w:rPr>
          <w:lang w:val="en-US"/>
        </w:rPr>
        <w:t xml:space="preserve"> </w:t>
      </w:r>
      <w:r w:rsidR="00E40C9A">
        <w:rPr>
          <w:lang w:val="en-US"/>
        </w:rPr>
        <w:t>identifier</w:t>
      </w:r>
      <w:commentRangeEnd w:id="101"/>
      <w:r w:rsidR="00CC1C39">
        <w:rPr>
          <w:rStyle w:val="CommentReference"/>
        </w:rPr>
        <w:commentReference w:id="101"/>
      </w:r>
      <w:r w:rsidR="00E40C9A">
        <w:rPr>
          <w:lang w:val="en-US"/>
        </w:rP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63DB6383" w14:textId="5EC06413" w:rsidR="003A26E0"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w:t>
      </w:r>
      <w:r w:rsidR="00423F3B">
        <w:rPr>
          <w:lang w:val="en-US"/>
        </w:rPr>
        <w:t xml:space="preserve">(gwas2vcf; </w:t>
      </w:r>
      <w:hyperlink r:id="rId13" w:history="1">
        <w:r w:rsidR="00423F3B" w:rsidRPr="00BA030D">
          <w:rPr>
            <w:rStyle w:val="Hyperlink"/>
            <w:rFonts w:cstheme="minorHAnsi"/>
            <w:lang w:val="en-US"/>
          </w:rPr>
          <w:t>https://github.com/MRCIEU/gwas2vcf</w:t>
        </w:r>
      </w:hyperlink>
      <w:r w:rsidR="00423F3B">
        <w:rPr>
          <w:lang w:val="en-US"/>
        </w:rPr>
        <w:t xml:space="preserve">) </w:t>
      </w:r>
      <w:r w:rsidR="00911753">
        <w:rPr>
          <w:lang w:val="en-US"/>
        </w:rPr>
        <w:t>that may be run natively</w:t>
      </w:r>
      <w:r w:rsidR="00DD19C4">
        <w:rPr>
          <w:lang w:val="en-US"/>
        </w:rPr>
        <w:t xml:space="preserve"> on UNIX </w:t>
      </w:r>
      <w:r w:rsidR="00C3721C">
        <w:rPr>
          <w:lang w:val="en-US"/>
        </w:rPr>
        <w:t xml:space="preserve">systems </w:t>
      </w:r>
      <w:r w:rsidR="00911753">
        <w:rPr>
          <w:lang w:val="en-US"/>
        </w:rPr>
        <w:t>or using Docker</w:t>
      </w:r>
      <w:r w:rsidR="00423F3B">
        <w:rPr>
          <w:lang w:val="en-US"/>
        </w:rPr>
        <w:t xml:space="preserve"> (</w:t>
      </w:r>
      <w:proofErr w:type="spellStart"/>
      <w:r w:rsidR="00423F3B">
        <w:rPr>
          <w:lang w:val="en-US"/>
        </w:rPr>
        <w:t>DockerHub</w:t>
      </w:r>
      <w:proofErr w:type="spellEnd"/>
      <w:r w:rsidR="00423F3B">
        <w:rPr>
          <w:lang w:val="en-US"/>
        </w:rPr>
        <w:t xml:space="preserve"> </w:t>
      </w:r>
      <w:proofErr w:type="spellStart"/>
      <w:r w:rsidR="0055489F">
        <w:rPr>
          <w:lang w:val="en-US"/>
        </w:rPr>
        <w:t>mrcieu</w:t>
      </w:r>
      <w:proofErr w:type="spellEnd"/>
      <w:r w:rsidR="00423F3B" w:rsidRPr="00423F3B">
        <w:rPr>
          <w:lang w:val="en-US"/>
        </w:rPr>
        <w:t>/gwas2vcf</w:t>
      </w:r>
      <w:r w:rsidR="00423F3B">
        <w:rPr>
          <w:lang w:val="en-US"/>
        </w:rPr>
        <w:t>)</w:t>
      </w:r>
      <w:r w:rsidR="00CE5656">
        <w:rPr>
          <w:lang w:val="en-US"/>
        </w:rPr>
        <w:t>.</w:t>
      </w:r>
    </w:p>
    <w:p w14:paraId="0746EED3" w14:textId="77777777" w:rsidR="003A26E0" w:rsidRDefault="003A26E0" w:rsidP="0022230C">
      <w:pPr>
        <w:rPr>
          <w:lang w:val="en-US"/>
        </w:rPr>
      </w:pPr>
    </w:p>
    <w:p w14:paraId="022FEE75" w14:textId="6F5B2C4C" w:rsidR="005A7E87" w:rsidRDefault="00E70B8A" w:rsidP="0022230C">
      <w:pPr>
        <w:rPr>
          <w:lang w:val="en-US"/>
        </w:rPr>
      </w:pPr>
      <w:r>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7A3ACA">
        <w:rPr>
          <w:lang w:val="en-US"/>
        </w:rPr>
        <w:t xml:space="preserve"> requiring</w:t>
      </w:r>
      <w:r w:rsidR="006269EC">
        <w:rPr>
          <w:lang w:val="en-US"/>
        </w:rPr>
        <w:t xml:space="preserve"> </w:t>
      </w:r>
      <w:r w:rsidR="007A3ACA">
        <w:rPr>
          <w:lang w:val="en-US"/>
        </w:rPr>
        <w:t>a</w:t>
      </w:r>
      <w:r w:rsidR="006269EC">
        <w:rPr>
          <w:lang w:val="en-US"/>
        </w:rPr>
        <w:t>s a minimum</w:t>
      </w:r>
      <w:r w:rsidR="00CE7DDA">
        <w:rPr>
          <w:lang w:val="en-US"/>
        </w:rPr>
        <w:t>:</w:t>
      </w:r>
      <w:r w:rsidR="006269EC">
        <w:rPr>
          <w:lang w:val="en-US"/>
        </w:rPr>
        <w:t xml:space="preserve"> chromosome </w:t>
      </w:r>
      <w:r w:rsidR="0021112C">
        <w:rPr>
          <w:lang w:val="en-US"/>
        </w:rPr>
        <w:t xml:space="preserve">name and </w:t>
      </w:r>
      <w:r w:rsidR="006269EC">
        <w:rPr>
          <w:lang w:val="en-US"/>
        </w:rPr>
        <w:t xml:space="preserve">position, </w:t>
      </w:r>
      <w:ins w:id="102" w:author="Marcora, Edoardo" w:date="2020-03-17T13:50:00Z">
        <w:r w:rsidR="00597AB6">
          <w:rPr>
            <w:lang w:val="en-US"/>
          </w:rPr>
          <w:t xml:space="preserve">effect and non-effect </w:t>
        </w:r>
      </w:ins>
      <w:r w:rsidR="006269EC">
        <w:rPr>
          <w:lang w:val="en-US"/>
        </w:rPr>
        <w:t xml:space="preserve">alleles, effect size, standard error and </w:t>
      </w:r>
      <w:r w:rsidR="0021112C">
        <w:rPr>
          <w:lang w:val="en-US"/>
        </w:rPr>
        <w:t xml:space="preserve">association </w:t>
      </w:r>
      <w:r w:rsidR="006269EC">
        <w:rPr>
          <w:lang w:val="en-US"/>
        </w:rPr>
        <w:t xml:space="preserve">P value. </w:t>
      </w:r>
      <w:r w:rsidR="0085435A">
        <w:rPr>
          <w:lang w:val="en-US"/>
        </w:rPr>
        <w:t>E</w:t>
      </w:r>
      <w:r w:rsidR="00333D61">
        <w:rPr>
          <w:lang w:val="en-US"/>
        </w:rPr>
        <w:t xml:space="preserve">ach variant is </w:t>
      </w:r>
      <w:commentRangeStart w:id="103"/>
      <w:r w:rsidR="008B4395">
        <w:rPr>
          <w:lang w:val="en-US"/>
        </w:rPr>
        <w:t xml:space="preserve">aligned </w:t>
      </w:r>
      <w:commentRangeEnd w:id="103"/>
      <w:r w:rsidR="00597AB6">
        <w:rPr>
          <w:rStyle w:val="CommentReference"/>
        </w:rPr>
        <w:commentReference w:id="103"/>
      </w:r>
      <w:r w:rsidR="008B4395">
        <w:rPr>
          <w:lang w:val="en-US"/>
        </w:rPr>
        <w:t xml:space="preserve">to a </w:t>
      </w:r>
      <w:r w:rsidR="00E77E0D">
        <w:rPr>
          <w:lang w:val="en-US"/>
        </w:rPr>
        <w:t>user</w:t>
      </w:r>
      <w:ins w:id="104" w:author="Marcora, Edoardo" w:date="2020-03-17T13:51:00Z">
        <w:r w:rsidR="00597AB6">
          <w:rPr>
            <w:lang w:val="en-US"/>
          </w:rPr>
          <w:t>-</w:t>
        </w:r>
      </w:ins>
      <w:del w:id="105" w:author="Marcora, Edoardo" w:date="2020-03-17T13:51:00Z">
        <w:r w:rsidR="00E77E0D" w:rsidDel="00597AB6">
          <w:rPr>
            <w:lang w:val="en-US"/>
          </w:rPr>
          <w:delText xml:space="preserve"> </w:delText>
        </w:r>
      </w:del>
      <w:r w:rsidR="00333D61">
        <w:rPr>
          <w:lang w:val="en-US"/>
        </w:rPr>
        <w:t>supplied reference genome file (FASTA</w:t>
      </w:r>
      <w:r w:rsidR="00376CAC">
        <w:rPr>
          <w:lang w:val="en-US"/>
        </w:rPr>
        <w:t xml:space="preserve">; obtained from </w:t>
      </w:r>
      <w:proofErr w:type="spellStart"/>
      <w:r w:rsidR="00376CAC">
        <w:rPr>
          <w:lang w:val="en-US"/>
        </w:rPr>
        <w:t>Ensembl</w:t>
      </w:r>
      <w:proofErr w:type="spellEnd"/>
      <w:r w:rsidR="00376CAC">
        <w:rPr>
          <w:lang w:val="en-US"/>
        </w:rPr>
        <w:t xml:space="preserve"> or UCSC</w:t>
      </w:r>
      <w:r w:rsidR="00333D61">
        <w:rPr>
          <w:lang w:val="en-US"/>
        </w:rPr>
        <w:t xml:space="preserve">)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non-referenc</w:t>
      </w:r>
      <w:r w:rsidR="00376CAC">
        <w:rPr>
          <w:lang w:val="en-US"/>
        </w:rPr>
        <w:t>e</w:t>
      </w:r>
      <w:r w:rsidR="00333D61">
        <w:rPr>
          <w:lang w:val="en-US"/>
        </w:rPr>
        <w:t>.</w:t>
      </w:r>
      <w:r w:rsidR="00AF2F3F" w:rsidRPr="00AF2F3F">
        <w:rPr>
          <w:lang w:val="en-US"/>
        </w:rPr>
        <w:t xml:space="preserve"> </w:t>
      </w:r>
      <w:r w:rsidR="00AF2F3F">
        <w:rPr>
          <w:lang w:val="en-US"/>
        </w:rPr>
        <w:t xml:space="preserve">Variants not matching the </w:t>
      </w:r>
      <w:r w:rsidR="000A328A">
        <w:rPr>
          <w:lang w:val="en-US"/>
        </w:rPr>
        <w:t xml:space="preserve">supplied </w:t>
      </w:r>
      <w:r w:rsidR="00AF2F3F">
        <w:rPr>
          <w:lang w:val="en-US"/>
        </w:rPr>
        <w:t>FASTA are discarded. Variant</w:t>
      </w:r>
      <w:r w:rsidR="007C1F84">
        <w:rPr>
          <w:lang w:val="en-US"/>
        </w:rPr>
        <w:t xml:space="preserve"> </w:t>
      </w:r>
      <w:r w:rsidR="00AF2F3F">
        <w:rPr>
          <w:lang w:val="en-US"/>
        </w:rPr>
        <w:t xml:space="preserve">counts during each step are </w:t>
      </w:r>
      <w:r w:rsidR="00A22A3F">
        <w:rPr>
          <w:lang w:val="en-US"/>
        </w:rPr>
        <w:t xml:space="preserve">retained </w:t>
      </w:r>
      <w:r w:rsidR="00AF2F3F">
        <w:rPr>
          <w:lang w:val="en-US"/>
        </w:rPr>
        <w:t>for audit and diagnostic purposes</w:t>
      </w:r>
      <w:r w:rsidR="0061350F">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7C0654">
        <w:rPr>
          <w:lang w:val="en-US"/>
        </w:rPr>
        <w:t>BGZIP</w:t>
      </w:r>
      <w:r w:rsidR="00F65E1E">
        <w:rPr>
          <w:lang w:val="en-US"/>
        </w:rPr>
        <w:t xml:space="preserve"> </w:t>
      </w:r>
      <w:r w:rsidR="007A3BF0">
        <w:rPr>
          <w:lang w:val="en-US"/>
        </w:rPr>
        <w:fldChar w:fldCharType="begin" w:fldLock="1"/>
      </w:r>
      <w:r w:rsidR="006E51E0">
        <w:rPr>
          <w:lang w:val="en-US"/>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7A3BF0">
        <w:rPr>
          <w:lang w:val="en-US"/>
        </w:rPr>
        <w:fldChar w:fldCharType="separate"/>
      </w:r>
      <w:r w:rsidR="007A3BF0" w:rsidRPr="007A3BF0">
        <w:rPr>
          <w:noProof/>
          <w:lang w:val="en-US"/>
        </w:rPr>
        <w:t>[22]</w:t>
      </w:r>
      <w:r w:rsidR="007A3BF0">
        <w:rPr>
          <w:lang w:val="en-US"/>
        </w:rPr>
        <w:fldChar w:fldCharType="end"/>
      </w:r>
      <w:r w:rsidR="00F65E1E">
        <w:rPr>
          <w:lang w:val="en-US"/>
        </w:rPr>
        <w:t xml:space="preserve"> </w:t>
      </w:r>
      <w:r w:rsidR="00E91C23">
        <w:rPr>
          <w:lang w:val="en-US"/>
        </w:rPr>
        <w:t xml:space="preserve">compressed VCF </w:t>
      </w:r>
      <w:r w:rsidR="00874429">
        <w:rPr>
          <w:lang w:val="en-US"/>
        </w:rPr>
        <w:t>file</w:t>
      </w:r>
      <w:r w:rsidR="00E91C23">
        <w:rPr>
          <w:lang w:val="en-US"/>
        </w:rPr>
        <w:t>.</w:t>
      </w:r>
      <w:r w:rsidR="005A7E87">
        <w:rPr>
          <w:lang w:val="en-US"/>
        </w:rPr>
        <w:t xml:space="preserve"> </w:t>
      </w:r>
      <w:r w:rsidR="00F9026D">
        <w:rPr>
          <w:lang w:val="en-US"/>
        </w:rPr>
        <w:t xml:space="preserve">Variant positions with multiple alternative alleles are subsequently processed using </w:t>
      </w:r>
      <w:proofErr w:type="spellStart"/>
      <w:r w:rsidR="00F9026D">
        <w:rPr>
          <w:lang w:val="en-US"/>
        </w:rPr>
        <w:t>bcftools</w:t>
      </w:r>
      <w:proofErr w:type="spellEnd"/>
      <w:r w:rsidR="00F9026D">
        <w:rPr>
          <w:lang w:val="en-US"/>
        </w:rPr>
        <w:t xml:space="preserve"> (‘norm’ command) </w:t>
      </w:r>
      <w:r w:rsidR="00F84C28">
        <w:rPr>
          <w:lang w:val="en-US"/>
        </w:rPr>
        <w:t>to</w:t>
      </w:r>
      <w:r w:rsidR="00F9026D">
        <w:rPr>
          <w:lang w:val="en-US"/>
        </w:rPr>
        <w:t xml:space="preserve"> merge rows with the same chromosome position into a single record. </w:t>
      </w:r>
      <w:r w:rsidR="00DC29E3">
        <w:t xml:space="preserve">Finally, </w:t>
      </w:r>
      <w:r w:rsidR="007B134F">
        <w:lastRenderedPageBreak/>
        <w:t xml:space="preserve">the </w:t>
      </w:r>
      <w:r w:rsidR="00DC29E3">
        <w:t xml:space="preserve">VCF </w:t>
      </w:r>
      <w:r w:rsidR="007B134F">
        <w:t xml:space="preserve">is </w:t>
      </w:r>
      <w:r w:rsidR="00DC29E3">
        <w:t xml:space="preserve">indexed using </w:t>
      </w:r>
      <w:proofErr w:type="spellStart"/>
      <w:r w:rsidR="00DC29E3">
        <w:t>tabix</w:t>
      </w:r>
      <w:proofErr w:type="spellEnd"/>
      <w:r w:rsidR="00DC29E3">
        <w:t xml:space="preserve"> </w:t>
      </w:r>
      <w:r w:rsidR="00DC29E3">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DC29E3">
        <w:fldChar w:fldCharType="separate"/>
      </w:r>
      <w:r w:rsidR="006E51E0" w:rsidRPr="006E51E0">
        <w:rPr>
          <w:noProof/>
        </w:rPr>
        <w:t>[22]</w:t>
      </w:r>
      <w:r w:rsidR="00DC29E3">
        <w:fldChar w:fldCharType="end"/>
      </w:r>
      <w:r w:rsidR="00DC29E3">
        <w:t xml:space="preserve"> and </w:t>
      </w:r>
      <w:proofErr w:type="spellStart"/>
      <w:r w:rsidR="00DC29E3">
        <w:t>rsidx</w:t>
      </w:r>
      <w:proofErr w:type="spellEnd"/>
      <w:r w:rsidR="00DC29E3">
        <w:t xml:space="preserve"> </w:t>
      </w:r>
      <w:r w:rsidR="00DC29E3">
        <w:fldChar w:fldCharType="begin" w:fldLock="1"/>
      </w:r>
      <w:r w:rsidR="00480089">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sidR="00DC29E3">
        <w:fldChar w:fldCharType="separate"/>
      </w:r>
      <w:r w:rsidR="006E51E0" w:rsidRPr="006E51E0">
        <w:rPr>
          <w:noProof/>
        </w:rPr>
        <w:t>[23]</w:t>
      </w:r>
      <w:r w:rsidR="00DC29E3">
        <w:fldChar w:fldCharType="end"/>
      </w:r>
      <w:r w:rsidR="00DC29E3">
        <w:t xml:space="preserve"> enabl</w:t>
      </w:r>
      <w:r w:rsidR="00F31344">
        <w:t xml:space="preserve">ing </w:t>
      </w:r>
      <w:r w:rsidR="00DC29E3">
        <w:t xml:space="preserve">rapid queries by genomic position and </w:t>
      </w:r>
      <w:commentRangeStart w:id="106"/>
      <w:proofErr w:type="spellStart"/>
      <w:r w:rsidR="00DC29E3">
        <w:t>dbSNP</w:t>
      </w:r>
      <w:proofErr w:type="spellEnd"/>
      <w:r w:rsidR="00DC29E3">
        <w:t xml:space="preserve"> identifier</w:t>
      </w:r>
      <w:commentRangeEnd w:id="106"/>
      <w:r w:rsidR="00597AB6">
        <w:rPr>
          <w:rStyle w:val="CommentReference"/>
        </w:rPr>
        <w:commentReference w:id="106"/>
      </w:r>
      <w:r w:rsidR="00DC29E3">
        <w:t>, respectively.</w:t>
      </w:r>
    </w:p>
    <w:p w14:paraId="201C46C8" w14:textId="77777777" w:rsidR="005A7E87" w:rsidRDefault="005A7E87" w:rsidP="0022230C">
      <w:pPr>
        <w:rPr>
          <w:lang w:val="en-US"/>
        </w:rPr>
      </w:pPr>
    </w:p>
    <w:p w14:paraId="1850104E" w14:textId="45A750F6" w:rsidR="00901925" w:rsidRDefault="009A2038" w:rsidP="00AF61CF">
      <w:r>
        <w:t xml:space="preserve">We have also developed a web application </w:t>
      </w:r>
      <w:r w:rsidR="00172A92">
        <w:t xml:space="preserve">to provide </w:t>
      </w:r>
      <w:r w:rsidR="00C92959">
        <w:t xml:space="preserve">a </w:t>
      </w:r>
      <w:r w:rsidR="00172A92">
        <w:t xml:space="preserve">user-friendly interface </w:t>
      </w:r>
      <w:r>
        <w:t>for this implementation</w:t>
      </w:r>
      <w:r w:rsidR="006115B1">
        <w:t xml:space="preserve"> available from: </w:t>
      </w:r>
      <w:hyperlink r:id="rId14" w:history="1">
        <w:r w:rsidR="007975CE" w:rsidRPr="001750CC">
          <w:rPr>
            <w:rStyle w:val="Hyperlink"/>
          </w:rPr>
          <w:t>http://64.227.44.193</w:t>
        </w:r>
      </w:hyperlink>
      <w:r w:rsidR="00366186">
        <w:t xml:space="preserve">. </w:t>
      </w:r>
      <w:r w:rsidR="00781410">
        <w:t>T</w:t>
      </w:r>
      <w:r w:rsidR="00F17448">
        <w:t xml:space="preserve">he </w:t>
      </w:r>
      <w:r w:rsidR="008D3359">
        <w:t xml:space="preserve">user </w:t>
      </w:r>
      <w:r w:rsidR="005222AD">
        <w:t xml:space="preserve">is required to </w:t>
      </w:r>
      <w:r w:rsidR="008D3359">
        <w:t>provid</w:t>
      </w:r>
      <w:r w:rsidR="005222AD">
        <w:t>e</w:t>
      </w:r>
      <w:r w:rsidR="008D3359">
        <w:t xml:space="preserve"> metadata </w:t>
      </w:r>
      <w:r w:rsidR="00DB3D0A">
        <w:t xml:space="preserve">via a </w:t>
      </w:r>
      <w:commentRangeStart w:id="107"/>
      <w:r w:rsidR="00DB3D0A">
        <w:t xml:space="preserve">webform </w:t>
      </w:r>
      <w:commentRangeEnd w:id="107"/>
      <w:r w:rsidR="00597AB6">
        <w:rPr>
          <w:rStyle w:val="CommentReference"/>
        </w:rPr>
        <w:commentReference w:id="107"/>
      </w:r>
      <w:r w:rsidR="008D3359">
        <w:t>and upload a single GWAS file for processing</w:t>
      </w:r>
      <w:r w:rsidR="005222AD">
        <w:t>.</w:t>
      </w:r>
      <w:r w:rsidR="008D3359">
        <w:t xml:space="preserve"> </w:t>
      </w:r>
      <w:r w:rsidR="005222AD">
        <w:t>Upon successful upload a</w:t>
      </w:r>
      <w:r w:rsidR="008D3359">
        <w:t xml:space="preserve"> unique </w:t>
      </w:r>
      <w:r w:rsidR="005222AD">
        <w:t xml:space="preserve">job </w:t>
      </w:r>
      <w:r w:rsidR="008D3359">
        <w:t>identifier is returned</w:t>
      </w:r>
      <w:r w:rsidR="006A395F">
        <w:t>.</w:t>
      </w:r>
      <w:r w:rsidR="008B0BC5">
        <w:t xml:space="preserve"> </w:t>
      </w:r>
      <w:r w:rsidR="00F20C4D">
        <w:t>Processing may take 30 minutes</w:t>
      </w:r>
      <w:r w:rsidR="00AC2180">
        <w:t xml:space="preserve"> </w:t>
      </w:r>
      <w:r w:rsidR="00F20C4D">
        <w:t>to</w:t>
      </w:r>
      <w:r w:rsidR="00AC2180">
        <w:t xml:space="preserve"> </w:t>
      </w:r>
      <w:r w:rsidR="00F20C4D">
        <w:t xml:space="preserve">one </w:t>
      </w:r>
      <w:r w:rsidR="00AC2180">
        <w:t>hour</w:t>
      </w:r>
      <w:r w:rsidR="00F20C4D">
        <w:t xml:space="preserve"> depending on file size and </w:t>
      </w:r>
      <w:r w:rsidR="00C6700B">
        <w:t xml:space="preserve">resource </w:t>
      </w:r>
      <w:r w:rsidR="0074562A">
        <w:t>usage</w:t>
      </w:r>
      <w:r w:rsidR="00F20C4D">
        <w:t xml:space="preserve">. </w:t>
      </w:r>
      <w:r w:rsidR="008B0BC5">
        <w:t>T</w:t>
      </w:r>
      <w:r w:rsidR="006A395F">
        <w:t xml:space="preserve">he user </w:t>
      </w:r>
      <w:r w:rsidR="008B0BC5">
        <w:t>may check the status of their job</w:t>
      </w:r>
      <w:r w:rsidR="007838F6">
        <w:t xml:space="preserve"> and download </w:t>
      </w:r>
      <w:r w:rsidR="00AA3116">
        <w:t xml:space="preserve">processed </w:t>
      </w:r>
      <w:r w:rsidR="00D90ADA">
        <w:t xml:space="preserve">data </w:t>
      </w:r>
      <w:r w:rsidR="007838F6">
        <w:t xml:space="preserve">using a separate </w:t>
      </w:r>
      <w:r w:rsidR="002202C3">
        <w:t>web</w:t>
      </w:r>
      <w:r w:rsidR="007838F6">
        <w:t>form.</w:t>
      </w:r>
    </w:p>
    <w:p w14:paraId="36F5E6C0" w14:textId="77777777" w:rsidR="00901925" w:rsidRDefault="00901925" w:rsidP="00AF61CF"/>
    <w:p w14:paraId="721A86A6" w14:textId="5A1907DB" w:rsidR="009A2038" w:rsidRDefault="009A2038" w:rsidP="00AF61CF">
      <w:r>
        <w:t xml:space="preserve">Tools for reading, querying and manipulating </w:t>
      </w:r>
      <w:r w:rsidR="00177D0F">
        <w:t>GWAS-VCF</w:t>
      </w:r>
      <w:r>
        <w:t xml:space="preserve">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63976C0C"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w:t>
      </w:r>
      <w:r w:rsidR="001F4991">
        <w:t>the IEU GWAS database, part of MR-Base</w:t>
      </w:r>
      <w:r w:rsidR="0022093D">
        <w:t xml:space="preserve"> </w:t>
      </w:r>
      <w:r>
        <w:fldChar w:fldCharType="begin" w:fldLock="1"/>
      </w:r>
      <w:r w:rsidR="00480089">
        <w:instrText>ADDIN CSL_CITATION {"citationItems":[{"id":"ITEM-1","itemData":{"URL":"http://www.nealelab.is/uk-biobank/","accessed":{"date-parts":[["2020","2","25"]]},"id":"ITEM-1","issued":{"date-parts":[["0"]]},"title":"UK Biobank — Neale lab","type":"webpage"},"uris":["http://www.mendeley.com/documents/?uuid=630ebe23-564c-3606-bc0b-d34a9290914c"]}],"mendeley":{"formattedCitation":"[24]","plainTextFormattedCitation":"[24]","previouslyFormattedCitation":"[24]"},"properties":{"noteIndex":0},"schema":"https://github.com/citation-style-language/schema/raw/master/csl-citation.json"}</w:instrText>
      </w:r>
      <w:r>
        <w:fldChar w:fldCharType="separate"/>
      </w:r>
      <w:r w:rsidR="006E51E0" w:rsidRPr="006E51E0">
        <w:rPr>
          <w:noProof/>
        </w:rPr>
        <w:t>[24]</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 xml:space="preserve">using </w:t>
      </w:r>
      <w:proofErr w:type="spellStart"/>
      <w:r w:rsidR="00CA690F">
        <w:t>bcftools</w:t>
      </w:r>
      <w:proofErr w:type="spellEnd"/>
      <w:r w:rsidR="00122371">
        <w:t xml:space="preserve"> v1.10</w:t>
      </w:r>
      <w:r w:rsidR="00CA690F">
        <w:t xml:space="preserve"> </w:t>
      </w:r>
      <w:r w:rsidR="00CA690F">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CA690F">
        <w:fldChar w:fldCharType="separate"/>
      </w:r>
      <w:r w:rsidR="006E51E0" w:rsidRPr="006E51E0">
        <w:rPr>
          <w:noProof/>
        </w:rPr>
        <w:t>[22]</w:t>
      </w:r>
      <w:r w:rsidR="00CA690F">
        <w:fldChar w:fldCharType="end"/>
      </w:r>
      <w:r w:rsidR="00CA690F">
        <w:t xml:space="preserve"> </w:t>
      </w:r>
      <w:r w:rsidR="00C04EDA">
        <w:t xml:space="preserve">to remove multiallelic variants </w:t>
      </w:r>
      <w:r w:rsidR="00961C2F">
        <w:t>or</w:t>
      </w:r>
      <w:r w:rsidR="00C04EDA">
        <w:t xml:space="preserve"> records with missing </w:t>
      </w:r>
      <w:proofErr w:type="spellStart"/>
      <w:r w:rsidR="00C04EDA">
        <w:t>dbSNP</w:t>
      </w:r>
      <w:proofErr w:type="spellEnd"/>
      <w:r w:rsidR="00C04EDA">
        <w:t xml:space="preserve"> identifiers.</w:t>
      </w:r>
      <w:r w:rsidR="00FF3973">
        <w:t xml:space="preserve"> </w:t>
      </w:r>
      <w:r w:rsidR="008C18C7">
        <w:t>A tabular (unindexed)</w:t>
      </w:r>
      <w:r w:rsidR="00EF3C6F">
        <w:t xml:space="preserve"> file was prepared from the VCF to replicate </w:t>
      </w:r>
      <w:r w:rsidR="00AF23D9">
        <w:t>a</w:t>
      </w:r>
      <w:r w:rsidR="00EF3C6F">
        <w:t xml:space="preserve"> typical storage </w:t>
      </w:r>
      <w:r w:rsidR="00175C0A">
        <w:t>medium</w:t>
      </w:r>
      <w:r w:rsidR="0020065C">
        <w:t xml:space="preserve"> currently </w:t>
      </w:r>
      <w:r w:rsidR="00EF3C6F">
        <w:t xml:space="preserve">used </w:t>
      </w:r>
      <w:r w:rsidR="00AD05A7">
        <w:t>for distributing summary statistics</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proofErr w:type="spellStart"/>
      <w:r w:rsidR="0094057E">
        <w:t>t</w:t>
      </w:r>
      <w:r w:rsidR="00E451CF">
        <w:t>abix</w:t>
      </w:r>
      <w:proofErr w:type="spellEnd"/>
      <w:r w:rsidR="00E451CF">
        <w:t xml:space="preserve"> </w:t>
      </w:r>
      <w:r w:rsidR="004B0A7E">
        <w:t xml:space="preserve">and standard </w:t>
      </w:r>
      <w:r w:rsidR="00E451CF">
        <w:t>UNIX commands</w:t>
      </w:r>
      <w:r w:rsidR="004B0A7E">
        <w:t xml:space="preserve"> under the following conditions</w:t>
      </w:r>
      <w:r w:rsidR="00647F75">
        <w:t xml:space="preserve">: single variant selection using </w:t>
      </w:r>
      <w:proofErr w:type="spellStart"/>
      <w:r w:rsidR="00647F75">
        <w:t>dbSNP</w:t>
      </w:r>
      <w:proofErr w:type="spellEnd"/>
      <w:r w:rsidR="00647F75">
        <w:t xml:space="preserve"> identifier or chromosome position, multi-variant selection by association P value</w:t>
      </w:r>
      <w:r w:rsidR="007B01F8">
        <w:t xml:space="preserve"> </w:t>
      </w:r>
      <w:r w:rsidR="009577DE">
        <w:t xml:space="preserve">(thresholds: </w:t>
      </w:r>
      <w:r w:rsidR="009618E1">
        <w:t>P &lt; 5e-8, 0.2, 0.4, 0.6, 0.8</w:t>
      </w:r>
      <w:r w:rsidR="009577DE">
        <w:t xml:space="preserve">) </w:t>
      </w:r>
      <w:r w:rsidR="00647F75">
        <w:t xml:space="preserve">or </w:t>
      </w:r>
      <w:r w:rsidR="00D61E2B">
        <w:t xml:space="preserve">1 Mb </w:t>
      </w:r>
      <w:r w:rsidR="00647F75">
        <w:t xml:space="preserve">genomic interval. </w:t>
      </w:r>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 xml:space="preserve">with Intel Xeon(R) 2.0 </w:t>
      </w:r>
      <w:proofErr w:type="spellStart"/>
      <w:r w:rsidR="00980880">
        <w:t>Ghz</w:t>
      </w:r>
      <w:proofErr w:type="spellEnd"/>
      <w:r w:rsidR="00980880">
        <w:t xml:space="preserve"> processor</w:t>
      </w:r>
      <w:r w:rsidR="004F46BC">
        <w:t>.</w:t>
      </w:r>
      <w:r w:rsidR="004356D7">
        <w:t xml:space="preserve"> All comparisons were performed using singled thread operations</w:t>
      </w:r>
      <w:r w:rsidR="0092629E">
        <w:t xml:space="preserve"> and</w:t>
      </w:r>
      <w:r w:rsidR="004356D7">
        <w:t xml:space="preserve"> </w:t>
      </w:r>
      <w:r w:rsidR="0092629E">
        <w:t xml:space="preserve">therefore </w:t>
      </w:r>
      <w:r w:rsidR="004356D7">
        <w:t>differences in</w:t>
      </w:r>
      <w:r w:rsidR="00D93150">
        <w:t xml:space="preserve"> runtime</w:t>
      </w:r>
      <w:r w:rsidR="004356D7">
        <w:t xml:space="preserve"> performance </w:t>
      </w:r>
      <w:r w:rsidR="00BB0987">
        <w:t>were due to tool and/or</w:t>
      </w:r>
      <w:r w:rsidR="00301587">
        <w:t xml:space="preserve"> </w:t>
      </w:r>
      <w:r w:rsidR="00BB0987">
        <w:t>file index</w:t>
      </w:r>
      <w:r w:rsidR="00301587">
        <w:t xml:space="preserve"> usage</w:t>
      </w:r>
      <w:r w:rsidR="00BB0987">
        <w:t>.</w:t>
      </w:r>
    </w:p>
    <w:p w14:paraId="05673CA8" w14:textId="77777777" w:rsidR="00F55052" w:rsidRDefault="00F55052" w:rsidP="00E16F7E"/>
    <w:p w14:paraId="0B45EC8B" w14:textId="492173EF" w:rsidR="00E16F7E" w:rsidRDefault="00FA4C28" w:rsidP="00E16F7E">
      <w:r>
        <w:t xml:space="preserve">A containerized </w:t>
      </w:r>
      <w:r w:rsidR="005D2BC8">
        <w:t>i</w:t>
      </w:r>
      <w:r w:rsidR="00E16F7E">
        <w:t xml:space="preserve">mplementation </w:t>
      </w:r>
      <w:r>
        <w:t xml:space="preserve">of the performance evaluations (using Docker) is </w:t>
      </w:r>
      <w:r w:rsidR="00E16F7E">
        <w:t>available from</w:t>
      </w:r>
      <w:r w:rsidR="00EE6E2B">
        <w:t>:</w:t>
      </w:r>
      <w:r w:rsidR="00E16F7E">
        <w:t xml:space="preserve"> </w:t>
      </w:r>
      <w:hyperlink r:id="rId15" w:history="1">
        <w:r w:rsidR="00AB1D16" w:rsidRPr="001750CC">
          <w:rPr>
            <w:rStyle w:val="Hyperlink"/>
          </w:rPr>
          <w:t>https://github.com/MRCIEU/gwas-vcf-performance</w:t>
        </w:r>
      </w:hyperlink>
      <w:r w:rsidR="00AB1D16">
        <w:rPr>
          <w:lang w:val="en-US"/>
        </w:rPr>
        <w:t xml:space="preserve"> </w:t>
      </w:r>
      <w:r w:rsidR="00EF75C4">
        <w:rPr>
          <w:lang w:val="en-US"/>
        </w:rPr>
        <w:t xml:space="preserve">or </w:t>
      </w:r>
      <w:proofErr w:type="spellStart"/>
      <w:r w:rsidR="00EF75C4">
        <w:rPr>
          <w:lang w:val="en-US"/>
        </w:rPr>
        <w:t>DockerHub</w:t>
      </w:r>
      <w:proofErr w:type="spellEnd"/>
      <w:r w:rsidR="00EF75C4">
        <w:rPr>
          <w:lang w:val="en-US"/>
        </w:rPr>
        <w:t xml:space="preserve"> (</w:t>
      </w:r>
      <w:proofErr w:type="spellStart"/>
      <w:r w:rsidR="0055489F">
        <w:rPr>
          <w:lang w:val="en-US"/>
        </w:rPr>
        <w:t>mrcieu</w:t>
      </w:r>
      <w:proofErr w:type="spellEnd"/>
      <w:r w:rsidR="00AB1D16" w:rsidRPr="00423F3B">
        <w:rPr>
          <w:lang w:val="en-US"/>
        </w:rPr>
        <w:t>/</w:t>
      </w:r>
      <w:proofErr w:type="spellStart"/>
      <w:r w:rsidR="00AB1D16">
        <w:rPr>
          <w:lang w:val="en-US"/>
        </w:rPr>
        <w:t>gwas</w:t>
      </w:r>
      <w:proofErr w:type="spellEnd"/>
      <w:r w:rsidR="00AB1D16">
        <w:rPr>
          <w:lang w:val="en-US"/>
        </w:rPr>
        <w:t>-</w:t>
      </w:r>
      <w:proofErr w:type="spellStart"/>
      <w:r w:rsidR="00AB1D16">
        <w:rPr>
          <w:lang w:val="en-US"/>
        </w:rPr>
        <w:t>vcf</w:t>
      </w:r>
      <w:proofErr w:type="spellEnd"/>
      <w:r w:rsidR="00AB1D16">
        <w:rPr>
          <w:lang w:val="en-US"/>
        </w:rPr>
        <w:t>-performance</w:t>
      </w:r>
      <w:r w:rsidR="00EF75C4">
        <w:rPr>
          <w:lang w:val="en-US"/>
        </w:rPr>
        <w:t>).</w:t>
      </w:r>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3993D77" w14:textId="2C87CBDA" w:rsidR="00D96343" w:rsidRDefault="00721656" w:rsidP="00D96343">
      <w:pPr>
        <w:pStyle w:val="Heading3"/>
      </w:pPr>
      <w:r>
        <w:t>Storage format specification</w:t>
      </w:r>
    </w:p>
    <w:p w14:paraId="17336E22" w14:textId="5BB2028E" w:rsidR="00D96343" w:rsidRDefault="00D96343" w:rsidP="00F808C4"/>
    <w:p w14:paraId="1691AC47" w14:textId="3A8C62EB" w:rsidR="00946A75" w:rsidRPr="00CF4281" w:rsidRDefault="007F2C12" w:rsidP="00F808C4">
      <w:r w:rsidRPr="00CF4281">
        <w:t>We developed a set of requirements</w:t>
      </w:r>
      <w:r w:rsidR="008B72D3" w:rsidRPr="00CF4281">
        <w:t xml:space="preserve"> </w:t>
      </w:r>
      <w:r w:rsidR="00CB5BC5" w:rsidRPr="00CF4281">
        <w:t xml:space="preserve">for an optimal GWAS summary statistics storage format that </w:t>
      </w:r>
      <w:r w:rsidR="00747ED2" w:rsidRPr="00CF4281">
        <w:t>address</w:t>
      </w:r>
      <w:r w:rsidR="00CB5BC5" w:rsidRPr="00CF4281">
        <w:t>es</w:t>
      </w:r>
      <w:r w:rsidR="00747ED2" w:rsidRPr="00CF4281">
        <w:t xml:space="preserve"> </w:t>
      </w:r>
      <w:r w:rsidR="008C6A3B" w:rsidRPr="00CF4281">
        <w:t xml:space="preserve">our </w:t>
      </w:r>
      <w:r w:rsidR="00EF46C2" w:rsidRPr="00CF4281">
        <w:t xml:space="preserve">needs </w:t>
      </w:r>
      <w:r w:rsidR="008B72D3" w:rsidRPr="00CF4281">
        <w:t xml:space="preserve">of </w:t>
      </w:r>
      <w:r w:rsidR="003604C2" w:rsidRPr="00CF4281">
        <w:t xml:space="preserve">performing </w:t>
      </w:r>
      <w:r w:rsidR="00F86876" w:rsidRPr="00CF4281">
        <w:t xml:space="preserve">high-throughput </w:t>
      </w:r>
      <w:r w:rsidR="00AD00C6" w:rsidRPr="00CF4281">
        <w:t xml:space="preserve">secondary </w:t>
      </w:r>
      <w:r w:rsidR="008B72D3" w:rsidRPr="00CF4281">
        <w:t>analys</w:t>
      </w:r>
      <w:r w:rsidR="004325C8" w:rsidRPr="00CF4281">
        <w:t>es</w:t>
      </w:r>
      <w:r w:rsidR="008B72D3" w:rsidRPr="00CF4281">
        <w:t xml:space="preserve"> </w:t>
      </w:r>
      <w:r w:rsidR="003604C2" w:rsidRPr="00CF4281">
        <w:t>(Table 1).</w:t>
      </w:r>
      <w:r w:rsidR="00C75FA1" w:rsidRPr="00CF4281">
        <w:t xml:space="preserve"> </w:t>
      </w:r>
      <w:r w:rsidR="009A7F98" w:rsidRPr="00CF4281">
        <w:t xml:space="preserve">These requirements </w:t>
      </w:r>
      <w:r w:rsidR="007576CE" w:rsidRPr="00CF4281">
        <w:t>focus</w:t>
      </w:r>
      <w:r w:rsidR="00000043" w:rsidRPr="00CF4281">
        <w:t xml:space="preserve"> </w:t>
      </w:r>
      <w:r w:rsidR="00D11EFC" w:rsidRPr="00CF4281">
        <w:t>on</w:t>
      </w:r>
      <w:r w:rsidR="0091747F" w:rsidRPr="00CF4281">
        <w:t xml:space="preserve"> </w:t>
      </w:r>
      <w:r w:rsidR="00946A75" w:rsidRPr="00CF4281">
        <w:t xml:space="preserve">consistent and robust </w:t>
      </w:r>
      <w:r w:rsidR="00000043" w:rsidRPr="00CF4281">
        <w:t>storage of genetic association data</w:t>
      </w:r>
      <w:r w:rsidR="00946A75" w:rsidRPr="00CF4281">
        <w:t>,</w:t>
      </w:r>
      <w:r w:rsidR="008074EC" w:rsidRPr="00CF4281">
        <w:t xml:space="preserve"> capacity for metadata</w:t>
      </w:r>
      <w:r w:rsidR="00946A75" w:rsidRPr="00CF4281">
        <w:t xml:space="preserve"> </w:t>
      </w:r>
      <w:r w:rsidR="001623C3">
        <w:t xml:space="preserve">to </w:t>
      </w:r>
      <w:r w:rsidR="008074EC" w:rsidRPr="00CF4281">
        <w:t>provid</w:t>
      </w:r>
      <w:r w:rsidR="001623C3">
        <w:t xml:space="preserve">e </w:t>
      </w:r>
      <w:r w:rsidR="008074EC" w:rsidRPr="00CF4281">
        <w:t xml:space="preserve">a full audit trail, </w:t>
      </w:r>
      <w:r w:rsidR="00000043" w:rsidRPr="00CF4281">
        <w:t xml:space="preserve">efficient </w:t>
      </w:r>
      <w:r w:rsidR="00946A75" w:rsidRPr="00CF4281">
        <w:t>query</w:t>
      </w:r>
      <w:r w:rsidR="00000043" w:rsidRPr="00CF4281">
        <w:t xml:space="preserve">ing </w:t>
      </w:r>
      <w:r w:rsidR="00946A75" w:rsidRPr="00CF4281">
        <w:t xml:space="preserve">and storage, </w:t>
      </w:r>
      <w:r w:rsidR="00000043" w:rsidRPr="00CF4281">
        <w:t>ensuring file integrity</w:t>
      </w:r>
      <w:r w:rsidR="002C0FC1">
        <w:t xml:space="preserve"> </w:t>
      </w:r>
      <w:r w:rsidR="00000043" w:rsidRPr="00CF4281">
        <w:t xml:space="preserve">and </w:t>
      </w:r>
      <w:r w:rsidR="00946A75" w:rsidRPr="00CF4281">
        <w:t>interoperability with existing open-source tools</w:t>
      </w:r>
      <w:ins w:id="108" w:author="Marcora, Edoardo" w:date="2020-03-17T13:59:00Z">
        <w:r w:rsidR="005C79BC">
          <w:t xml:space="preserve"> and acros</w:t>
        </w:r>
      </w:ins>
      <w:ins w:id="109" w:author="Marcora, Edoardo" w:date="2020-03-17T14:00:00Z">
        <w:r w:rsidR="005C79BC">
          <w:t>s multiple datasets for data sharing and integration</w:t>
        </w:r>
      </w:ins>
      <w:r w:rsidR="00000043" w:rsidRPr="00CF4281">
        <w:t>. For each requirement we provide evidence to demonstrat</w:t>
      </w:r>
      <w:r w:rsidR="007671B5">
        <w:t>e</w:t>
      </w:r>
      <w:r w:rsidR="00000043" w:rsidRPr="00CF4281">
        <w:t xml:space="preserve"> how the VCF format</w:t>
      </w:r>
      <w:r w:rsidR="008074EC" w:rsidRPr="00CF4281">
        <w:t xml:space="preserve"> meets these </w:t>
      </w:r>
      <w:r w:rsidR="008C51F7" w:rsidRPr="00CF4281">
        <w:t>needs and showcase capabilities of this storage format</w:t>
      </w:r>
      <w:r w:rsidR="00CA1A77" w:rsidRPr="00CF4281">
        <w:t xml:space="preserve"> (Table 1)</w:t>
      </w:r>
      <w:r w:rsidR="008C51F7" w:rsidRPr="00CF4281">
        <w:t>.</w:t>
      </w:r>
      <w:ins w:id="110" w:author="Marcora, Edoardo" w:date="2020-03-17T14:03:00Z">
        <w:r w:rsidR="005C79BC">
          <w:t xml:space="preserve"> [Shouldn’t we discuss the requirements </w:t>
        </w:r>
      </w:ins>
      <w:ins w:id="111" w:author="Marcora, Edoardo" w:date="2020-03-17T14:04:00Z">
        <w:r w:rsidR="005C79BC">
          <w:t xml:space="preserve">in the main text? Let’s decide after we pick journal and article format for submission. If we don’t discuss </w:t>
        </w:r>
        <w:proofErr w:type="gramStart"/>
        <w:r w:rsidR="005C79BC">
          <w:t>here</w:t>
        </w:r>
        <w:proofErr w:type="gramEnd"/>
        <w:r w:rsidR="005C79BC">
          <w:t xml:space="preserve"> we need to provide URL of s</w:t>
        </w:r>
      </w:ins>
      <w:ins w:id="112" w:author="Marcora, Edoardo" w:date="2020-03-17T14:05:00Z">
        <w:r w:rsidR="005C79BC">
          <w:t>pecification with discussion of requirements</w:t>
        </w:r>
      </w:ins>
      <w:ins w:id="113" w:author="Marcora, Edoardo" w:date="2020-03-17T14:03:00Z">
        <w:r w:rsidR="005C79BC">
          <w:t>]</w:t>
        </w:r>
      </w:ins>
    </w:p>
    <w:p w14:paraId="4C37305F" w14:textId="77777777" w:rsidR="0091747F" w:rsidRPr="00E112AE" w:rsidRDefault="0091747F" w:rsidP="00F808C4"/>
    <w:p w14:paraId="0B323A64" w14:textId="3453DF4E" w:rsidR="002C4FF7" w:rsidRPr="00C16AAF" w:rsidRDefault="00DF2ECF" w:rsidP="0084695C">
      <w:pPr>
        <w:pStyle w:val="Heading3"/>
      </w:pPr>
      <w:r w:rsidRPr="00C16AAF">
        <w:t>Query p</w:t>
      </w:r>
      <w:r w:rsidR="002C4FF7" w:rsidRPr="00C16AAF">
        <w:t>erformance</w:t>
      </w:r>
      <w:r w:rsidR="006345A8">
        <w:t xml:space="preserve"> </w:t>
      </w:r>
      <w:r w:rsidR="007741CB">
        <w:t xml:space="preserve">of </w:t>
      </w:r>
      <w:r w:rsidR="00177D0F">
        <w:t>GWAS-VCF</w:t>
      </w:r>
      <w:r w:rsidR="007741CB">
        <w:t xml:space="preserve">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55A9F425"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480089">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sidR="00C61154">
        <w:rPr>
          <w:lang w:val="en-US"/>
        </w:rPr>
        <w:fldChar w:fldCharType="separate"/>
      </w:r>
      <w:r w:rsidR="006E51E0" w:rsidRPr="006E51E0">
        <w:rPr>
          <w:noProof/>
          <w:lang w:val="en-US"/>
        </w:rPr>
        <w:t>[23]</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3A3A4337" w14:textId="23088420" w:rsidR="00EC1B61" w:rsidRPr="00EC1B61" w:rsidRDefault="00A766ED" w:rsidP="00E64D67">
      <w:pPr>
        <w:tabs>
          <w:tab w:val="left" w:pos="5033"/>
        </w:tabs>
      </w:pPr>
      <w:r w:rsidRPr="00EC1B61">
        <w:t xml:space="preserve">We </w:t>
      </w:r>
      <w:r w:rsidR="00456F63" w:rsidRPr="00EC1B61">
        <w:t>introduced</w:t>
      </w:r>
      <w:r w:rsidRPr="00EC1B61">
        <w:t xml:space="preserve"> a</w:t>
      </w:r>
      <w:r w:rsidR="000B55FC" w:rsidRPr="00EC1B61">
        <w:t xml:space="preserve">n </w:t>
      </w:r>
      <w:del w:id="114" w:author="Marcora, Edoardo" w:date="2020-03-17T14:05:00Z">
        <w:r w:rsidR="000B55FC" w:rsidRPr="00EC1B61" w:rsidDel="005C79BC">
          <w:delText xml:space="preserve">implementation </w:delText>
        </w:r>
      </w:del>
      <w:ins w:id="115" w:author="Marcora, Edoardo" w:date="2020-03-17T14:05:00Z">
        <w:r w:rsidR="005C79BC">
          <w:t>adaptation</w:t>
        </w:r>
        <w:r w:rsidR="005C79BC" w:rsidRPr="00EC1B61">
          <w:t xml:space="preserve"> </w:t>
        </w:r>
      </w:ins>
      <w:r w:rsidR="000B55FC" w:rsidRPr="00EC1B61">
        <w:t xml:space="preserve">of the </w:t>
      </w:r>
      <w:ins w:id="116" w:author="Marcora, Edoardo" w:date="2020-03-17T14:06:00Z">
        <w:r w:rsidR="005C79BC">
          <w:t>well-</w:t>
        </w:r>
      </w:ins>
      <w:r w:rsidR="00E64D67" w:rsidRPr="00EC1B61">
        <w:t>established and widely-used VCF format</w:t>
      </w:r>
      <w:r w:rsidRPr="00EC1B61">
        <w:t xml:space="preserve"> for storing GWAS summary statistics</w:t>
      </w:r>
      <w:r w:rsidR="00BE44DA" w:rsidRPr="00EC1B61">
        <w:t>.</w:t>
      </w:r>
      <w:r w:rsidR="003220BF" w:rsidRPr="00EC1B61">
        <w:t xml:space="preserve"> </w:t>
      </w:r>
      <w:r w:rsidR="00F56D25" w:rsidRPr="00EC1B61">
        <w:t>Th</w:t>
      </w:r>
      <w:r w:rsidR="00F9648D" w:rsidRPr="00EC1B61">
        <w:t xml:space="preserve">is approach </w:t>
      </w:r>
      <w:r w:rsidR="000725D4" w:rsidRPr="00EC1B61">
        <w:t xml:space="preserve">has many advantages over existing </w:t>
      </w:r>
      <w:r w:rsidR="00A66FE9" w:rsidRPr="00EC1B61">
        <w:t>solutions:</w:t>
      </w:r>
      <w:r w:rsidR="00FE0733" w:rsidRPr="00EC1B61">
        <w:t xml:space="preserve"> </w:t>
      </w:r>
      <w:r w:rsidR="00EF4C96" w:rsidRPr="00EC1B61">
        <w:t xml:space="preserve">provides established </w:t>
      </w:r>
      <w:r w:rsidR="00F9648D" w:rsidRPr="00EC1B61">
        <w:t>methods</w:t>
      </w:r>
      <w:r w:rsidR="00EF4C96" w:rsidRPr="00EC1B61">
        <w:t xml:space="preserve"> for </w:t>
      </w:r>
      <w:r w:rsidR="000725D4" w:rsidRPr="00EC1B61">
        <w:t>handl</w:t>
      </w:r>
      <w:r w:rsidR="00EF4C96" w:rsidRPr="00EC1B61">
        <w:t>ing</w:t>
      </w:r>
      <w:r w:rsidR="000725D4" w:rsidRPr="00EC1B61">
        <w:t xml:space="preserve"> </w:t>
      </w:r>
      <w:r w:rsidR="00FE0733" w:rsidRPr="00EC1B61">
        <w:t>complex variation</w:t>
      </w:r>
      <w:r w:rsidR="00C2243D" w:rsidRPr="00EC1B61">
        <w:t xml:space="preserve"> (multiallelic and insertion-deletion variants)</w:t>
      </w:r>
      <w:r w:rsidR="00EF4C96" w:rsidRPr="00EC1B61">
        <w:t xml:space="preserve">, format validation to ensure data integrity, </w:t>
      </w:r>
      <w:ins w:id="117" w:author="Marcora, Edoardo" w:date="2020-03-17T14:06:00Z">
        <w:r w:rsidR="005C79BC">
          <w:t>embedd</w:t>
        </w:r>
      </w:ins>
      <w:ins w:id="118" w:author="Marcora, Edoardo" w:date="2020-03-17T14:07:00Z">
        <w:r w:rsidR="005C79BC">
          <w:t>ing of study</w:t>
        </w:r>
      </w:ins>
      <w:ins w:id="119" w:author="Marcora, Edoardo" w:date="2020-03-17T14:08:00Z">
        <w:r w:rsidR="005C79BC">
          <w:t>/</w:t>
        </w:r>
      </w:ins>
      <w:ins w:id="120" w:author="Marcora, Edoardo" w:date="2020-03-17T14:07:00Z">
        <w:r w:rsidR="005C79BC">
          <w:t>variant</w:t>
        </w:r>
      </w:ins>
      <w:ins w:id="121" w:author="Marcora, Edoardo" w:date="2020-03-17T14:08:00Z">
        <w:r w:rsidR="005C79BC">
          <w:t>/t</w:t>
        </w:r>
      </w:ins>
      <w:ins w:id="122" w:author="Marcora, Edoardo" w:date="2020-03-17T14:07:00Z">
        <w:r w:rsidR="005C79BC">
          <w:t>rait-level</w:t>
        </w:r>
      </w:ins>
      <w:ins w:id="123" w:author="Marcora, Edoardo" w:date="2020-03-17T14:06:00Z">
        <w:r w:rsidR="005C79BC">
          <w:t xml:space="preserve"> metadata</w:t>
        </w:r>
      </w:ins>
      <w:ins w:id="124" w:author="Marcora, Edoardo" w:date="2020-03-17T14:07:00Z">
        <w:r w:rsidR="005C79BC">
          <w:t xml:space="preserve">, </w:t>
        </w:r>
      </w:ins>
      <w:r w:rsidR="003B79AB" w:rsidRPr="00EC1B61">
        <w:t>compatibility</w:t>
      </w:r>
      <w:r w:rsidR="004145EA" w:rsidRPr="00EC1B61">
        <w:t xml:space="preserve"> with existing open-source tools, human readable, compressed and rapid to query.</w:t>
      </w:r>
    </w:p>
    <w:p w14:paraId="4D7BF08F" w14:textId="26C87312" w:rsidR="0005259E" w:rsidRDefault="0005259E" w:rsidP="00531DC7"/>
    <w:p w14:paraId="72F33A33" w14:textId="6DD5B0DD" w:rsidR="0005259E" w:rsidRDefault="0005259E" w:rsidP="00531DC7">
      <w:r>
        <w:t xml:space="preserve">Simulations of query performance suggest VCF is </w:t>
      </w:r>
      <w:r w:rsidR="0008171A">
        <w:t xml:space="preserve">substantially </w:t>
      </w:r>
      <w:r>
        <w:t xml:space="preserve">quicker than unindexed </w:t>
      </w:r>
      <w:r w:rsidR="00387AF4">
        <w:t xml:space="preserve">and uncompressed flat files </w:t>
      </w:r>
      <w:r>
        <w:t xml:space="preserve">for </w:t>
      </w:r>
      <w:r w:rsidR="00387AF4">
        <w:t>querying by position</w:t>
      </w:r>
      <w:r>
        <w:t xml:space="preserve">. Although extracting variants by association P value threshold was quicker using UNIX tools, this could be improved by </w:t>
      </w:r>
      <w:r w:rsidR="0008171A">
        <w:t xml:space="preserve">using </w:t>
      </w:r>
      <w:r w:rsidR="000241F0">
        <w:t xml:space="preserve">INFO field </w:t>
      </w:r>
      <w:r w:rsidR="0008171A">
        <w:t xml:space="preserve">flags </w:t>
      </w:r>
      <w:r w:rsidR="0021567B">
        <w:t xml:space="preserve">to highlight </w:t>
      </w:r>
      <w:r>
        <w:t xml:space="preserve">variants below </w:t>
      </w:r>
      <w:r w:rsidR="00DE025F">
        <w:t>pre</w:t>
      </w:r>
      <w:r>
        <w:t xml:space="preserve">specified thresholds if the exact value </w:t>
      </w:r>
      <w:r w:rsidR="00DE025F">
        <w:t>is</w:t>
      </w:r>
      <w:r>
        <w:t xml:space="preserve"> unimportant. For example, all variants at genome-wide significance (P=5e-8) or </w:t>
      </w:r>
      <w:r w:rsidR="0008171A">
        <w:t>a more relaxed threshold</w:t>
      </w:r>
      <w:r>
        <w:t xml:space="preserve"> (</w:t>
      </w:r>
      <w:r w:rsidR="0008171A">
        <w:t xml:space="preserve">e.g. </w:t>
      </w:r>
      <w:r>
        <w:t xml:space="preserve">P=5e-5). Alternatively, VCF files could be </w:t>
      </w:r>
      <w:r w:rsidR="00804FE4">
        <w:t xml:space="preserve">read entirely into memory if possible or </w:t>
      </w:r>
      <w:r>
        <w:t xml:space="preserve">loaded into a dedicated database such as </w:t>
      </w:r>
      <w:commentRangeStart w:id="125"/>
      <w:proofErr w:type="spellStart"/>
      <w:r>
        <w:t>GenomicsDB</w:t>
      </w:r>
      <w:proofErr w:type="spellEnd"/>
      <w:r>
        <w:t xml:space="preserve"> </w:t>
      </w:r>
      <w:commentRangeEnd w:id="125"/>
      <w:r w:rsidR="00671486">
        <w:rPr>
          <w:rStyle w:val="CommentReference"/>
        </w:rPr>
        <w:commentReference w:id="125"/>
      </w:r>
      <w:r>
        <w:fldChar w:fldCharType="begin" w:fldLock="1"/>
      </w:r>
      <w:r w:rsidR="00480089">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[25]","plainTextFormattedCitation":"[25]","previouslyFormattedCitation":"[25]"},"properties":{"noteIndex":0},"schema":"https://github.com/citation-style-language/schema/raw/master/csl-citation.json"}</w:instrText>
      </w:r>
      <w:r>
        <w:fldChar w:fldCharType="separate"/>
      </w:r>
      <w:r w:rsidR="006E51E0" w:rsidRPr="006E51E0">
        <w:rPr>
          <w:noProof/>
        </w:rPr>
        <w:t>[25]</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2F3D64F" w:rsidR="00A766ED" w:rsidRDefault="006016D5" w:rsidP="00531DC7">
      <w:r>
        <w:lastRenderedPageBreak/>
        <w:t>To encourage adoption</w:t>
      </w:r>
      <w:r w:rsidR="00DF423F">
        <w:t>,</w:t>
      </w:r>
      <w:r>
        <w:t xml:space="preserve"> we developed</w:t>
      </w:r>
      <w:r w:rsidR="00B25F32">
        <w:t xml:space="preserve"> various</w:t>
      </w:r>
      <w:r>
        <w:t xml:space="preserve"> </w:t>
      </w:r>
      <w:r w:rsidR="0015439A">
        <w:t xml:space="preserve">open-source </w:t>
      </w:r>
      <w:r>
        <w:t>tools</w:t>
      </w:r>
      <w:r w:rsidR="00FE55E4">
        <w:t>:</w:t>
      </w:r>
      <w:r>
        <w:t xml:space="preserve"> for mapping tabular data to VCF </w:t>
      </w:r>
      <w:r w:rsidR="00D34DB1">
        <w:t xml:space="preserve">including </w:t>
      </w:r>
      <w:r w:rsidR="0008171A">
        <w:t xml:space="preserve">a </w:t>
      </w:r>
      <w:r w:rsidR="00D34DB1">
        <w:t>web interface</w:t>
      </w:r>
      <w:r w:rsidR="00D115DB">
        <w:t>, libraries for reading GWAS-VCF files using R or Python3 and processing data for secondary analysis using R (</w:t>
      </w:r>
      <w:r w:rsidR="008C6B85">
        <w:t>Table</w:t>
      </w:r>
      <w:r w:rsidR="00430465">
        <w:t xml:space="preserve"> </w:t>
      </w:r>
      <w:r w:rsidR="008C6B85">
        <w:t>2</w:t>
      </w:r>
      <w:r w:rsidR="00D115DB">
        <w:t>)</w:t>
      </w:r>
      <w:r w:rsidR="00E86E66">
        <w:t>.</w:t>
      </w:r>
      <w:r w:rsidR="0039169A">
        <w:t xml:space="preserve"> </w:t>
      </w:r>
      <w:r w:rsidR="00E86E66">
        <w:t>Additionally, we made available over 10,000 complete GWAS summary statistics in VCF format</w:t>
      </w:r>
      <w:r w:rsidR="00E30329">
        <w:t xml:space="preserve"> (links below)</w:t>
      </w:r>
      <w:r w:rsidR="00E11A0D">
        <w:t>.</w:t>
      </w:r>
      <w:r w:rsidR="00BF0AC8">
        <w:t xml:space="preserve"> </w:t>
      </w:r>
      <w:r w:rsidR="00387AF4">
        <w:t xml:space="preserve">We encourage users to provide feedback via the </w:t>
      </w:r>
      <w:r w:rsidR="00904A56">
        <w:t xml:space="preserve">relevant </w:t>
      </w:r>
      <w:r w:rsidR="00BA718C">
        <w:t>repository</w:t>
      </w:r>
      <w:r w:rsidR="00A43749">
        <w:t xml:space="preserve"> </w:t>
      </w:r>
      <w:r w:rsidR="00387AF4">
        <w:t>issue page.</w:t>
      </w:r>
    </w:p>
    <w:p w14:paraId="6D44D2DC" w14:textId="77777777" w:rsidR="003B658F" w:rsidRDefault="003B658F" w:rsidP="00C4290D">
      <w:pPr>
        <w:rPr>
          <w:rFonts w:cstheme="minorHAnsi"/>
          <w:lang w:val="en-US"/>
        </w:rPr>
      </w:pPr>
    </w:p>
    <w:p w14:paraId="3D150D1C" w14:textId="07927759" w:rsidR="00077BA1" w:rsidRDefault="00077BA1" w:rsidP="00077BA1">
      <w:pPr>
        <w:pStyle w:val="Heading2"/>
        <w:rPr>
          <w:ins w:id="126" w:author="Marcora, Edoardo" w:date="2020-03-17T14:12:00Z"/>
          <w:lang w:val="en-US"/>
        </w:rPr>
      </w:pPr>
      <w:r>
        <w:rPr>
          <w:lang w:val="en-US"/>
        </w:rPr>
        <w:t xml:space="preserve">Data </w:t>
      </w:r>
      <w:r w:rsidRPr="00625E59">
        <w:rPr>
          <w:lang w:val="en-US"/>
        </w:rPr>
        <w:t>availability</w:t>
      </w:r>
    </w:p>
    <w:p w14:paraId="18F95632" w14:textId="30921150" w:rsidR="00671486" w:rsidRDefault="00671486" w:rsidP="00671486">
      <w:pPr>
        <w:rPr>
          <w:ins w:id="127" w:author="Marcora, Edoardo" w:date="2020-03-17T14:12:00Z"/>
          <w:lang w:val="en-US"/>
        </w:rPr>
      </w:pPr>
    </w:p>
    <w:p w14:paraId="6EAEF4B0" w14:textId="4A752C9C" w:rsidR="00671486" w:rsidRPr="00671486" w:rsidRDefault="00671486">
      <w:pPr>
        <w:rPr>
          <w:lang w:val="en-US"/>
        </w:rPr>
        <w:pPrChange w:id="128" w:author="Marcora, Edoardo" w:date="2020-03-17T14:12:00Z">
          <w:pPr>
            <w:pStyle w:val="Heading2"/>
          </w:pPr>
        </w:pPrChange>
      </w:pPr>
      <w:ins w:id="129" w:author="Marcora, Edoardo" w:date="2020-03-17T14:13:00Z">
        <w:r>
          <w:rPr>
            <w:lang w:val="en-US"/>
          </w:rPr>
          <w:t>[</w:t>
        </w:r>
      </w:ins>
      <w:ins w:id="130" w:author="Marcora, Edoardo" w:date="2020-03-17T14:12:00Z">
        <w:r>
          <w:rPr>
            <w:lang w:val="en-US"/>
          </w:rPr>
          <w:t xml:space="preserve">Links to </w:t>
        </w:r>
      </w:ins>
      <w:ins w:id="131" w:author="Marcora, Edoardo" w:date="2020-03-17T14:13:00Z">
        <w:r>
          <w:rPr>
            <w:lang w:val="en-US"/>
          </w:rPr>
          <w:t xml:space="preserve">GitHub website containing </w:t>
        </w:r>
      </w:ins>
      <w:ins w:id="132" w:author="Marcora, Edoardo" w:date="2020-03-17T14:12:00Z">
        <w:r>
          <w:rPr>
            <w:lang w:val="en-US"/>
          </w:rPr>
          <w:t>GWAS-VCF format specs and versions]</w:t>
        </w:r>
      </w:ins>
    </w:p>
    <w:p w14:paraId="1F35DE42" w14:textId="77777777" w:rsidR="004E4EC1" w:rsidRDefault="004E4EC1" w:rsidP="00077BA1">
      <w:pPr>
        <w:rPr>
          <w:lang w:val="en-US"/>
        </w:rPr>
      </w:pPr>
    </w:p>
    <w:p w14:paraId="607A6B1D" w14:textId="0106F333" w:rsidR="00E9604B" w:rsidRDefault="00E9604B" w:rsidP="00077BA1">
      <w:r>
        <w:rPr>
          <w:lang w:val="en-US"/>
        </w:rPr>
        <w:t xml:space="preserve">Full summary statistics for over 10,000 </w:t>
      </w:r>
      <w:r w:rsidR="009A2B8B">
        <w:rPr>
          <w:lang w:val="en-US"/>
        </w:rPr>
        <w:t xml:space="preserve">GWAS in VCF format </w:t>
      </w:r>
      <w:r w:rsidR="0008171A">
        <w:rPr>
          <w:lang w:val="en-US"/>
        </w:rPr>
        <w:t xml:space="preserve">are </w:t>
      </w:r>
      <w:r w:rsidR="009A2B8B">
        <w:rPr>
          <w:lang w:val="en-US"/>
        </w:rPr>
        <w:t>available from the IEU GWAS Database</w:t>
      </w:r>
      <w:r w:rsidR="00A368D5">
        <w:rPr>
          <w:lang w:val="en-US"/>
        </w:rPr>
        <w:t xml:space="preserve"> (</w:t>
      </w:r>
      <w:hyperlink r:id="rId16"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557A607" w14:textId="05BF3E21" w:rsidR="003F3827" w:rsidRPr="003F3827" w:rsidRDefault="002F2B68" w:rsidP="003F3827">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3F3827" w:rsidRPr="003F3827">
        <w:rPr>
          <w:rFonts w:ascii="Calibri" w:hAnsi="Calibri" w:cs="Calibri"/>
          <w:noProof/>
        </w:rPr>
        <w:t>[1]</w:t>
      </w:r>
      <w:r w:rsidR="003F3827" w:rsidRPr="003F3827">
        <w:rPr>
          <w:rFonts w:ascii="Calibri" w:hAnsi="Calibri" w:cs="Calibri"/>
          <w:noProof/>
        </w:rPr>
        <w:tab/>
        <w:t xml:space="preserve">P. M. Visscher </w:t>
      </w:r>
      <w:r w:rsidR="003F3827" w:rsidRPr="003F3827">
        <w:rPr>
          <w:rFonts w:ascii="Calibri" w:hAnsi="Calibri" w:cs="Calibri"/>
          <w:i/>
          <w:iCs/>
          <w:noProof/>
        </w:rPr>
        <w:t>et al.</w:t>
      </w:r>
      <w:r w:rsidR="003F3827" w:rsidRPr="003F3827">
        <w:rPr>
          <w:rFonts w:ascii="Calibri" w:hAnsi="Calibri" w:cs="Calibri"/>
          <w:noProof/>
        </w:rPr>
        <w:t xml:space="preserve">, “10 Years of GWAS Discovery: Biology, Function, and Translation,” </w:t>
      </w:r>
      <w:r w:rsidR="003F3827" w:rsidRPr="003F3827">
        <w:rPr>
          <w:rFonts w:ascii="Calibri" w:hAnsi="Calibri" w:cs="Calibri"/>
          <w:i/>
          <w:iCs/>
          <w:noProof/>
        </w:rPr>
        <w:t>American Journal of Human Genetics</w:t>
      </w:r>
      <w:r w:rsidR="003F3827" w:rsidRPr="003F3827">
        <w:rPr>
          <w:rFonts w:ascii="Calibri" w:hAnsi="Calibri" w:cs="Calibri"/>
          <w:noProof/>
        </w:rPr>
        <w:t>, vol. 101, no. 1. Cell Press, pp. 5–22, 06-Jul-2017.</w:t>
      </w:r>
    </w:p>
    <w:p w14:paraId="5E890999"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w:t>
      </w:r>
      <w:r w:rsidRPr="003F3827">
        <w:rPr>
          <w:rFonts w:ascii="Calibri" w:hAnsi="Calibri" w:cs="Calibri"/>
          <w:noProof/>
        </w:rPr>
        <w:tab/>
        <w:t xml:space="preserve">L. Hou and H. Zhao, “A review of post-GWAS prioritization approaches,” </w:t>
      </w:r>
      <w:r w:rsidRPr="003F3827">
        <w:rPr>
          <w:rFonts w:ascii="Calibri" w:hAnsi="Calibri" w:cs="Calibri"/>
          <w:i/>
          <w:iCs/>
          <w:noProof/>
        </w:rPr>
        <w:t>Front. Genet.</w:t>
      </w:r>
      <w:r w:rsidRPr="003F3827">
        <w:rPr>
          <w:rFonts w:ascii="Calibri" w:hAnsi="Calibri" w:cs="Calibri"/>
          <w:noProof/>
        </w:rPr>
        <w:t>, vol. 4, no. DEC, p. 280, Dec. 2013.</w:t>
      </w:r>
    </w:p>
    <w:p w14:paraId="4A420F1E"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w:t>
      </w:r>
      <w:r w:rsidRPr="003F3827">
        <w:rPr>
          <w:rFonts w:ascii="Calibri" w:hAnsi="Calibri" w:cs="Calibri"/>
          <w:noProof/>
        </w:rPr>
        <w:tab/>
        <w:t xml:space="preserve">G. D. Smith and S. Ebrahim, “‘Mendelian randomization’: Can genetic epidemiology contribute to understanding environmental determinants of disease?,” </w:t>
      </w:r>
      <w:r w:rsidRPr="003F3827">
        <w:rPr>
          <w:rFonts w:ascii="Calibri" w:hAnsi="Calibri" w:cs="Calibri"/>
          <w:i/>
          <w:iCs/>
          <w:noProof/>
        </w:rPr>
        <w:t>International Journal of Epidemiology</w:t>
      </w:r>
      <w:r w:rsidRPr="003F3827">
        <w:rPr>
          <w:rFonts w:ascii="Calibri" w:hAnsi="Calibri" w:cs="Calibri"/>
          <w:noProof/>
        </w:rPr>
        <w:t>. 2003.</w:t>
      </w:r>
    </w:p>
    <w:p w14:paraId="634AD840"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[4]</w:t>
      </w:r>
      <w:r w:rsidRPr="003F3827">
        <w:rPr>
          <w:rFonts w:ascii="Calibri" w:hAnsi="Calibri" w:cs="Calibri"/>
          <w:noProof/>
        </w:rPr>
        <w:tab/>
        <w:t xml:space="preserve">B. Bulik-Sullivan </w:t>
      </w:r>
      <w:r w:rsidRPr="003F3827">
        <w:rPr>
          <w:rFonts w:ascii="Calibri" w:hAnsi="Calibri" w:cs="Calibri"/>
          <w:i/>
          <w:iCs/>
          <w:noProof/>
        </w:rPr>
        <w:t>et al.</w:t>
      </w:r>
      <w:r w:rsidRPr="003F3827">
        <w:rPr>
          <w:rFonts w:ascii="Calibri" w:hAnsi="Calibri" w:cs="Calibri"/>
          <w:noProof/>
        </w:rPr>
        <w:t xml:space="preserve">, “LD score regression distinguishes confounding from polygenicity in genome-wide association studies,” </w:t>
      </w:r>
      <w:r w:rsidRPr="003F3827">
        <w:rPr>
          <w:rFonts w:ascii="Calibri" w:hAnsi="Calibri" w:cs="Calibri"/>
          <w:i/>
          <w:iCs/>
          <w:noProof/>
        </w:rPr>
        <w:t>Nat. Genet.</w:t>
      </w:r>
      <w:r w:rsidRPr="003F3827">
        <w:rPr>
          <w:rFonts w:ascii="Calibri" w:hAnsi="Calibri" w:cs="Calibri"/>
          <w:noProof/>
        </w:rPr>
        <w:t>, 2015.</w:t>
      </w:r>
    </w:p>
    <w:p w14:paraId="4956EDBC"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[5]</w:t>
      </w:r>
      <w:r w:rsidRPr="003F3827">
        <w:rPr>
          <w:rFonts w:ascii="Calibri" w:hAnsi="Calibri" w:cs="Calibri"/>
          <w:noProof/>
        </w:rPr>
        <w:tab/>
        <w:t xml:space="preserve">J. Yang, J. Zeng, M. E. Goddard, N. R. Wray, and P. M. Visscher, “Concepts, estimation and interpretation of SNP-based heritability,” </w:t>
      </w:r>
      <w:r w:rsidRPr="003F3827">
        <w:rPr>
          <w:rFonts w:ascii="Calibri" w:hAnsi="Calibri" w:cs="Calibri"/>
          <w:i/>
          <w:iCs/>
          <w:noProof/>
        </w:rPr>
        <w:t>Nature Genetics</w:t>
      </w:r>
      <w:r w:rsidRPr="003F3827">
        <w:rPr>
          <w:rFonts w:ascii="Calibri" w:hAnsi="Calibri" w:cs="Calibri"/>
          <w:noProof/>
        </w:rPr>
        <w:t>, vol. 49, no. 9. Nature Publishing Group, pp. 1304–1310, 01-Sep-2017.</w:t>
      </w:r>
    </w:p>
    <w:p w14:paraId="26EB2103"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[6]</w:t>
      </w:r>
      <w:r w:rsidRPr="003F3827">
        <w:rPr>
          <w:rFonts w:ascii="Calibri" w:hAnsi="Calibri" w:cs="Calibri"/>
          <w:noProof/>
        </w:rPr>
        <w:tab/>
        <w:t xml:space="preserve">S. Purcell </w:t>
      </w:r>
      <w:r w:rsidRPr="003F3827">
        <w:rPr>
          <w:rFonts w:ascii="Calibri" w:hAnsi="Calibri" w:cs="Calibri"/>
          <w:i/>
          <w:iCs/>
          <w:noProof/>
        </w:rPr>
        <w:t>et al.</w:t>
      </w:r>
      <w:r w:rsidRPr="003F3827">
        <w:rPr>
          <w:rFonts w:ascii="Calibri" w:hAnsi="Calibri" w:cs="Calibri"/>
          <w:noProof/>
        </w:rPr>
        <w:t xml:space="preserve">, “PLINK: A tool set for whole-genome association and population-based linkage analyses,” </w:t>
      </w:r>
      <w:r w:rsidRPr="003F3827">
        <w:rPr>
          <w:rFonts w:ascii="Calibri" w:hAnsi="Calibri" w:cs="Calibri"/>
          <w:i/>
          <w:iCs/>
          <w:noProof/>
        </w:rPr>
        <w:t>Am. J. Hum. Genet.</w:t>
      </w:r>
      <w:r w:rsidRPr="003F3827">
        <w:rPr>
          <w:rFonts w:ascii="Calibri" w:hAnsi="Calibri" w:cs="Calibri"/>
          <w:noProof/>
        </w:rPr>
        <w:t>, 2007.</w:t>
      </w:r>
    </w:p>
    <w:p w14:paraId="255E3028"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[7]</w:t>
      </w:r>
      <w:r w:rsidRPr="003F3827">
        <w:rPr>
          <w:rFonts w:ascii="Calibri" w:hAnsi="Calibri" w:cs="Calibri"/>
          <w:noProof/>
        </w:rPr>
        <w:tab/>
        <w:t xml:space="preserve">J. Yang, S. H. Lee, M. E. Goddard, and P. M. Visscher, “GCTA: A tool for genome-wide complex trait analysis,” </w:t>
      </w:r>
      <w:r w:rsidRPr="003F3827">
        <w:rPr>
          <w:rFonts w:ascii="Calibri" w:hAnsi="Calibri" w:cs="Calibri"/>
          <w:i/>
          <w:iCs/>
          <w:noProof/>
        </w:rPr>
        <w:t>Am. J. Hum. Genet.</w:t>
      </w:r>
      <w:r w:rsidRPr="003F3827">
        <w:rPr>
          <w:rFonts w:ascii="Calibri" w:hAnsi="Calibri" w:cs="Calibri"/>
          <w:noProof/>
        </w:rPr>
        <w:t>, vol. 88, no. 1, pp. 76–82, Jan. 2011.</w:t>
      </w:r>
    </w:p>
    <w:p w14:paraId="296A2D9F"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[8]</w:t>
      </w:r>
      <w:r w:rsidRPr="003F3827">
        <w:rPr>
          <w:rFonts w:ascii="Calibri" w:hAnsi="Calibri" w:cs="Calibri"/>
          <w:noProof/>
        </w:rPr>
        <w:tab/>
        <w:t xml:space="preserve">P. R. Loh </w:t>
      </w:r>
      <w:r w:rsidRPr="003F3827">
        <w:rPr>
          <w:rFonts w:ascii="Calibri" w:hAnsi="Calibri" w:cs="Calibri"/>
          <w:i/>
          <w:iCs/>
          <w:noProof/>
        </w:rPr>
        <w:t>et al.</w:t>
      </w:r>
      <w:r w:rsidRPr="003F3827">
        <w:rPr>
          <w:rFonts w:ascii="Calibri" w:hAnsi="Calibri" w:cs="Calibri"/>
          <w:noProof/>
        </w:rPr>
        <w:t xml:space="preserve">, “Efficient Bayesian mixed-model analysis increases association power in large cohorts,” </w:t>
      </w:r>
      <w:r w:rsidRPr="003F3827">
        <w:rPr>
          <w:rFonts w:ascii="Calibri" w:hAnsi="Calibri" w:cs="Calibri"/>
          <w:i/>
          <w:iCs/>
          <w:noProof/>
        </w:rPr>
        <w:t>Nat. Genet.</w:t>
      </w:r>
      <w:r w:rsidRPr="003F3827">
        <w:rPr>
          <w:rFonts w:ascii="Calibri" w:hAnsi="Calibri" w:cs="Calibri"/>
          <w:noProof/>
        </w:rPr>
        <w:t>, vol. 47, no. 3, pp. 284–290, Feb. 2015.</w:t>
      </w:r>
    </w:p>
    <w:p w14:paraId="6965045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[9]</w:t>
      </w:r>
      <w:r w:rsidRPr="003F3827">
        <w:rPr>
          <w:rFonts w:ascii="Calibri" w:hAnsi="Calibri" w:cs="Calibri"/>
          <w:noProof/>
        </w:rPr>
        <w:tab/>
        <w:t xml:space="preserve">X. Zhou and M. Stephens, “Genome-wide efficient mixed-model analysis for association studies,” </w:t>
      </w:r>
      <w:r w:rsidRPr="003F3827">
        <w:rPr>
          <w:rFonts w:ascii="Calibri" w:hAnsi="Calibri" w:cs="Calibri"/>
          <w:i/>
          <w:iCs/>
          <w:noProof/>
        </w:rPr>
        <w:t>Nat. Genet.</w:t>
      </w:r>
      <w:r w:rsidRPr="003F3827">
        <w:rPr>
          <w:rFonts w:ascii="Calibri" w:hAnsi="Calibri" w:cs="Calibri"/>
          <w:noProof/>
        </w:rPr>
        <w:t>, vol. 44, no. 7, pp. 821–824, Jul. 2012.</w:t>
      </w:r>
    </w:p>
    <w:p w14:paraId="6364D77F"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[10]</w:t>
      </w:r>
      <w:r w:rsidRPr="003F3827">
        <w:rPr>
          <w:rFonts w:ascii="Calibri" w:hAnsi="Calibri" w:cs="Calibri"/>
          <w:noProof/>
        </w:rPr>
        <w:tab/>
        <w:t xml:space="preserve">C. J. Willer, Y. Li, and G. R. Abecasis, “METAL: fast and efficient meta-analysis of genomewide association scans,” </w:t>
      </w:r>
      <w:r w:rsidRPr="003F3827">
        <w:rPr>
          <w:rFonts w:ascii="Calibri" w:hAnsi="Calibri" w:cs="Calibri"/>
          <w:i/>
          <w:iCs/>
          <w:noProof/>
        </w:rPr>
        <w:t>Bioinforma. Appl. NOTE</w:t>
      </w:r>
      <w:r w:rsidRPr="003F3827">
        <w:rPr>
          <w:rFonts w:ascii="Calibri" w:hAnsi="Calibri" w:cs="Calibri"/>
          <w:noProof/>
        </w:rPr>
        <w:t>, vol. 26, no. 17, pp. 2190–2191, 2010.</w:t>
      </w:r>
    </w:p>
    <w:p w14:paraId="2EAC0512"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[11]</w:t>
      </w:r>
      <w:r w:rsidRPr="003F3827">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3F3827">
        <w:rPr>
          <w:rFonts w:ascii="Calibri" w:hAnsi="Calibri" w:cs="Calibri"/>
          <w:i/>
          <w:iCs/>
          <w:noProof/>
        </w:rPr>
        <w:t>Int. J. Epidemiol.</w:t>
      </w:r>
      <w:r w:rsidRPr="003F3827">
        <w:rPr>
          <w:rFonts w:ascii="Calibri" w:hAnsi="Calibri" w:cs="Calibri"/>
          <w:noProof/>
        </w:rPr>
        <w:t>, pp. 1717–1726, 2016.</w:t>
      </w:r>
    </w:p>
    <w:p w14:paraId="184B4687"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[12]</w:t>
      </w:r>
      <w:r w:rsidRPr="003F3827">
        <w:rPr>
          <w:rFonts w:ascii="Calibri" w:hAnsi="Calibri" w:cs="Calibri"/>
          <w:noProof/>
        </w:rPr>
        <w:tab/>
        <w:t>“Home - SNP - NCBI.” [Online]. Available: https://www.ncbi.nlm.nih.gov/snp/. [Accessed: 16-Mar-2020].</w:t>
      </w:r>
    </w:p>
    <w:p w14:paraId="1ADD6B5B"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[13]</w:t>
      </w:r>
      <w:r w:rsidRPr="003F3827">
        <w:rPr>
          <w:rFonts w:ascii="Calibri" w:hAnsi="Calibri" w:cs="Calibri"/>
          <w:noProof/>
        </w:rPr>
        <w:tab/>
        <w:t xml:space="preserve">A. Buniello </w:t>
      </w:r>
      <w:r w:rsidRPr="003F3827">
        <w:rPr>
          <w:rFonts w:ascii="Calibri" w:hAnsi="Calibri" w:cs="Calibri"/>
          <w:i/>
          <w:iCs/>
          <w:noProof/>
        </w:rPr>
        <w:t>et al.</w:t>
      </w:r>
      <w:r w:rsidRPr="003F3827">
        <w:rPr>
          <w:rFonts w:ascii="Calibri" w:hAnsi="Calibri" w:cs="Calibri"/>
          <w:noProof/>
        </w:rPr>
        <w:t xml:space="preserve">, “The NHGRI-EBI GWAS Catalog of published genome-wide association studies, targeted arrays and summary statistics 2019,” </w:t>
      </w:r>
      <w:r w:rsidRPr="003F3827">
        <w:rPr>
          <w:rFonts w:ascii="Calibri" w:hAnsi="Calibri" w:cs="Calibri"/>
          <w:i/>
          <w:iCs/>
          <w:noProof/>
        </w:rPr>
        <w:t>Nucleic Acids Res.</w:t>
      </w:r>
      <w:r w:rsidRPr="003F3827">
        <w:rPr>
          <w:rFonts w:ascii="Calibri" w:hAnsi="Calibri" w:cs="Calibri"/>
          <w:noProof/>
        </w:rPr>
        <w:t>, vol. 47, no. D1, pp. D1005–D1012, Jan. 2019.</w:t>
      </w:r>
    </w:p>
    <w:p w14:paraId="3B6C5262"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[14]</w:t>
      </w:r>
      <w:r w:rsidRPr="003F3827">
        <w:rPr>
          <w:rFonts w:ascii="Calibri" w:hAnsi="Calibri" w:cs="Calibri"/>
          <w:noProof/>
        </w:rPr>
        <w:tab/>
        <w:t xml:space="preserve">Z. Zhu </w:t>
      </w:r>
      <w:r w:rsidRPr="003F3827">
        <w:rPr>
          <w:rFonts w:ascii="Calibri" w:hAnsi="Calibri" w:cs="Calibri"/>
          <w:i/>
          <w:iCs/>
          <w:noProof/>
        </w:rPr>
        <w:t>et al.</w:t>
      </w:r>
      <w:r w:rsidRPr="003F3827">
        <w:rPr>
          <w:rFonts w:ascii="Calibri" w:hAnsi="Calibri" w:cs="Calibri"/>
          <w:noProof/>
        </w:rPr>
        <w:t xml:space="preserve">, “Integration of summary data from GWAS and eQTL studies predicts complex trait gene targets,” </w:t>
      </w:r>
      <w:r w:rsidRPr="003F3827">
        <w:rPr>
          <w:rFonts w:ascii="Calibri" w:hAnsi="Calibri" w:cs="Calibri"/>
          <w:i/>
          <w:iCs/>
          <w:noProof/>
        </w:rPr>
        <w:t>Nat. Genet.</w:t>
      </w:r>
      <w:r w:rsidRPr="003F3827">
        <w:rPr>
          <w:rFonts w:ascii="Calibri" w:hAnsi="Calibri" w:cs="Calibri"/>
          <w:noProof/>
        </w:rPr>
        <w:t>, vol. 48, no. 5, pp. 481–487, May 2016.</w:t>
      </w:r>
    </w:p>
    <w:p w14:paraId="45A148A7"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[15]</w:t>
      </w:r>
      <w:r w:rsidRPr="003F3827">
        <w:rPr>
          <w:rFonts w:ascii="Calibri" w:hAnsi="Calibri" w:cs="Calibri"/>
          <w:noProof/>
        </w:rPr>
        <w:tab/>
        <w:t>“The Variant Call Format (VCF) Version 4.2 Specification,” 2019.</w:t>
      </w:r>
    </w:p>
    <w:p w14:paraId="576CFA58"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[16]</w:t>
      </w:r>
      <w:r w:rsidRPr="003F3827">
        <w:rPr>
          <w:rFonts w:ascii="Calibri" w:hAnsi="Calibri" w:cs="Calibri"/>
          <w:noProof/>
        </w:rPr>
        <w:tab/>
        <w:t xml:space="preserve">P. Danecek </w:t>
      </w:r>
      <w:r w:rsidRPr="003F3827">
        <w:rPr>
          <w:rFonts w:ascii="Calibri" w:hAnsi="Calibri" w:cs="Calibri"/>
          <w:i/>
          <w:iCs/>
          <w:noProof/>
        </w:rPr>
        <w:t>et al.</w:t>
      </w:r>
      <w:r w:rsidRPr="003F3827">
        <w:rPr>
          <w:rFonts w:ascii="Calibri" w:hAnsi="Calibri" w:cs="Calibri"/>
          <w:noProof/>
        </w:rPr>
        <w:t xml:space="preserve">, “The variant call format and VCFtools,” </w:t>
      </w:r>
      <w:r w:rsidRPr="003F3827">
        <w:rPr>
          <w:rFonts w:ascii="Calibri" w:hAnsi="Calibri" w:cs="Calibri"/>
          <w:i/>
          <w:iCs/>
          <w:noProof/>
        </w:rPr>
        <w:t>Bioinformatics</w:t>
      </w:r>
      <w:r w:rsidRPr="003F3827">
        <w:rPr>
          <w:rFonts w:ascii="Calibri" w:hAnsi="Calibri" w:cs="Calibri"/>
          <w:noProof/>
        </w:rPr>
        <w:t>, vol. 27, no. 15, pp. 2156–2158, Aug. 2011.</w:t>
      </w:r>
    </w:p>
    <w:p w14:paraId="0ACCED58"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[17]</w:t>
      </w:r>
      <w:r w:rsidRPr="003F3827">
        <w:rPr>
          <w:rFonts w:ascii="Calibri" w:hAnsi="Calibri" w:cs="Calibri"/>
          <w:noProof/>
        </w:rPr>
        <w:tab/>
        <w:t xml:space="preserve">G. Hemani </w:t>
      </w:r>
      <w:r w:rsidRPr="003F3827">
        <w:rPr>
          <w:rFonts w:ascii="Calibri" w:hAnsi="Calibri" w:cs="Calibri"/>
          <w:i/>
          <w:iCs/>
          <w:noProof/>
        </w:rPr>
        <w:t>et al.</w:t>
      </w:r>
      <w:r w:rsidRPr="003F3827">
        <w:rPr>
          <w:rFonts w:ascii="Calibri" w:hAnsi="Calibri" w:cs="Calibri"/>
          <w:noProof/>
        </w:rPr>
        <w:t xml:space="preserve">, “The MR-base platform supports systematic causal inference across the human phenome,” </w:t>
      </w:r>
      <w:r w:rsidRPr="003F3827">
        <w:rPr>
          <w:rFonts w:ascii="Calibri" w:hAnsi="Calibri" w:cs="Calibri"/>
          <w:i/>
          <w:iCs/>
          <w:noProof/>
        </w:rPr>
        <w:t>Elife</w:t>
      </w:r>
      <w:r w:rsidRPr="003F3827">
        <w:rPr>
          <w:rFonts w:ascii="Calibri" w:hAnsi="Calibri" w:cs="Calibri"/>
          <w:noProof/>
        </w:rPr>
        <w:t>, vol. 7, May 2018.</w:t>
      </w:r>
    </w:p>
    <w:p w14:paraId="72BA079B"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[18]</w:t>
      </w:r>
      <w:r w:rsidRPr="003F3827">
        <w:rPr>
          <w:rFonts w:ascii="Calibri" w:hAnsi="Calibri" w:cs="Calibri"/>
          <w:noProof/>
        </w:rPr>
        <w:tab/>
        <w:t xml:space="preserve">J. Zheng </w:t>
      </w:r>
      <w:r w:rsidRPr="003F3827">
        <w:rPr>
          <w:rFonts w:ascii="Calibri" w:hAnsi="Calibri" w:cs="Calibri"/>
          <w:i/>
          <w:iCs/>
          <w:noProof/>
        </w:rPr>
        <w:t>et al.</w:t>
      </w:r>
      <w:r w:rsidRPr="003F3827">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3F3827">
        <w:rPr>
          <w:rFonts w:ascii="Calibri" w:hAnsi="Calibri" w:cs="Calibri"/>
          <w:i/>
          <w:iCs/>
          <w:noProof/>
        </w:rPr>
        <w:t>Bioinformatics</w:t>
      </w:r>
      <w:r w:rsidRPr="003F3827">
        <w:rPr>
          <w:rFonts w:ascii="Calibri" w:hAnsi="Calibri" w:cs="Calibri"/>
          <w:noProof/>
        </w:rPr>
        <w:t>, vol. 33, no. 2, pp. 272–279, 2017.</w:t>
      </w:r>
    </w:p>
    <w:p w14:paraId="65C2BFD0"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[19]</w:t>
      </w:r>
      <w:r w:rsidRPr="003F3827">
        <w:rPr>
          <w:rFonts w:ascii="Calibri" w:hAnsi="Calibri" w:cs="Calibri"/>
          <w:noProof/>
        </w:rPr>
        <w:tab/>
        <w:t xml:space="preserve">G. Hemani </w:t>
      </w:r>
      <w:r w:rsidRPr="003F3827">
        <w:rPr>
          <w:rFonts w:ascii="Calibri" w:hAnsi="Calibri" w:cs="Calibri"/>
          <w:i/>
          <w:iCs/>
          <w:noProof/>
        </w:rPr>
        <w:t>et al.</w:t>
      </w:r>
      <w:r w:rsidRPr="003F3827">
        <w:rPr>
          <w:rFonts w:ascii="Calibri" w:hAnsi="Calibri" w:cs="Calibri"/>
          <w:noProof/>
        </w:rPr>
        <w:t xml:space="preserve">, “Automating Mendelian randomization through machine learning to construct a putative causal map of the human phenome,” </w:t>
      </w:r>
      <w:r w:rsidRPr="003F3827">
        <w:rPr>
          <w:rFonts w:ascii="Calibri" w:hAnsi="Calibri" w:cs="Calibri"/>
          <w:i/>
          <w:iCs/>
          <w:noProof/>
        </w:rPr>
        <w:t>bioRxiv</w:t>
      </w:r>
      <w:r w:rsidRPr="003F3827">
        <w:rPr>
          <w:rFonts w:ascii="Calibri" w:hAnsi="Calibri" w:cs="Calibri"/>
          <w:noProof/>
        </w:rPr>
        <w:t xml:space="preserve">, p. 173682., Aug. </w:t>
      </w:r>
      <w:r w:rsidRPr="003F3827">
        <w:rPr>
          <w:rFonts w:ascii="Calibri" w:hAnsi="Calibri" w:cs="Calibri"/>
          <w:noProof/>
        </w:rPr>
        <w:lastRenderedPageBreak/>
        <w:t>2017.</w:t>
      </w:r>
    </w:p>
    <w:p w14:paraId="7B458E29"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[20]</w:t>
      </w:r>
      <w:r w:rsidRPr="003F3827">
        <w:rPr>
          <w:rFonts w:ascii="Calibri" w:hAnsi="Calibri" w:cs="Calibri"/>
          <w:noProof/>
        </w:rPr>
        <w:tab/>
        <w:t xml:space="preserve">T. G. Richardson, G. Hemani, T. R. Gaunt, C. L. Relton, and G. Davey Smith, “A transcriptome-wide Mendelian randomization study to uncover tissue-dependent regulatory mechanisms across the human phenome,” </w:t>
      </w:r>
      <w:r w:rsidRPr="003F3827">
        <w:rPr>
          <w:rFonts w:ascii="Calibri" w:hAnsi="Calibri" w:cs="Calibri"/>
          <w:i/>
          <w:iCs/>
          <w:noProof/>
        </w:rPr>
        <w:t>Nat. Commun.</w:t>
      </w:r>
      <w:r w:rsidRPr="003F3827">
        <w:rPr>
          <w:rFonts w:ascii="Calibri" w:hAnsi="Calibri" w:cs="Calibri"/>
          <w:noProof/>
        </w:rPr>
        <w:t>, vol. 11, no. 1, pp. 1–11, Dec. 2020.</w:t>
      </w:r>
    </w:p>
    <w:p w14:paraId="366BC7E9"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[21]</w:t>
      </w:r>
      <w:r w:rsidRPr="003F3827">
        <w:rPr>
          <w:rFonts w:ascii="Calibri" w:hAnsi="Calibri" w:cs="Calibri"/>
          <w:noProof/>
        </w:rPr>
        <w:tab/>
        <w:t xml:space="preserve">T. G. Richardson, S. Harrison, G. Hemani, and G. D. Smith, “An atlas of polygenic risk score associations to highlight putative causal relationships across the human phenome,” </w:t>
      </w:r>
      <w:r w:rsidRPr="003F3827">
        <w:rPr>
          <w:rFonts w:ascii="Calibri" w:hAnsi="Calibri" w:cs="Calibri"/>
          <w:i/>
          <w:iCs/>
          <w:noProof/>
        </w:rPr>
        <w:t>Elife</w:t>
      </w:r>
      <w:r w:rsidRPr="003F3827">
        <w:rPr>
          <w:rFonts w:ascii="Calibri" w:hAnsi="Calibri" w:cs="Calibri"/>
          <w:noProof/>
        </w:rPr>
        <w:t>, vol. 8, Mar. 2019.</w:t>
      </w:r>
    </w:p>
    <w:p w14:paraId="5FE109C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[22]</w:t>
      </w:r>
      <w:r w:rsidRPr="003F3827">
        <w:rPr>
          <w:rFonts w:ascii="Calibri" w:hAnsi="Calibri" w:cs="Calibri"/>
          <w:noProof/>
        </w:rPr>
        <w:tab/>
        <w:t xml:space="preserve">H. Li, “A statistical framework for SNP calling, mutation discovery, association mapping and population genetical parameter estimation from sequencing data.,” </w:t>
      </w:r>
      <w:r w:rsidRPr="003F3827">
        <w:rPr>
          <w:rFonts w:ascii="Calibri" w:hAnsi="Calibri" w:cs="Calibri"/>
          <w:i/>
          <w:iCs/>
          <w:noProof/>
        </w:rPr>
        <w:t>Bioinformatics</w:t>
      </w:r>
      <w:r w:rsidRPr="003F3827">
        <w:rPr>
          <w:rFonts w:ascii="Calibri" w:hAnsi="Calibri" w:cs="Calibri"/>
          <w:noProof/>
        </w:rPr>
        <w:t>, vol. 27, no. 21, pp. 2987–93, Nov. 2011.</w:t>
      </w:r>
    </w:p>
    <w:p w14:paraId="5741638C"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[23]</w:t>
      </w:r>
      <w:r w:rsidRPr="003F3827">
        <w:rPr>
          <w:rFonts w:ascii="Calibri" w:hAnsi="Calibri" w:cs="Calibri"/>
          <w:noProof/>
        </w:rPr>
        <w:tab/>
        <w:t>“bioforensics/rsidx: Library for indexing VCF files for random access searches by rsID.” [Online]. Available: https://github.com/bioforensics/rsidx. [Accessed: 05-Mar-2020].</w:t>
      </w:r>
    </w:p>
    <w:p w14:paraId="0294D18C"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[24]</w:t>
      </w:r>
      <w:r w:rsidRPr="003F3827">
        <w:rPr>
          <w:rFonts w:ascii="Calibri" w:hAnsi="Calibri" w:cs="Calibri"/>
          <w:noProof/>
        </w:rPr>
        <w:tab/>
        <w:t>“UK Biobank — Neale lab.” [Online]. Available: http://www.nealelab.is/uk-biobank/. [Accessed: 25-Feb-2020].</w:t>
      </w:r>
    </w:p>
    <w:p w14:paraId="2237999D"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[25]</w:t>
      </w:r>
      <w:r w:rsidRPr="003F3827">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4A0CE6E4"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[26]</w:t>
      </w:r>
      <w:r w:rsidRPr="003F3827">
        <w:rPr>
          <w:rFonts w:ascii="Calibri" w:hAnsi="Calibri" w:cs="Calibri"/>
          <w:noProof/>
        </w:rPr>
        <w:tab/>
        <w:t xml:space="preserve">H. Li </w:t>
      </w:r>
      <w:r w:rsidRPr="003F3827">
        <w:rPr>
          <w:rFonts w:ascii="Calibri" w:hAnsi="Calibri" w:cs="Calibri"/>
          <w:i/>
          <w:iCs/>
          <w:noProof/>
        </w:rPr>
        <w:t>et al.</w:t>
      </w:r>
      <w:r w:rsidRPr="003F3827">
        <w:rPr>
          <w:rFonts w:ascii="Calibri" w:hAnsi="Calibri" w:cs="Calibri"/>
          <w:noProof/>
        </w:rPr>
        <w:t xml:space="preserve">, “The Sequence Alignment/Map format and SAMtools,” </w:t>
      </w:r>
      <w:r w:rsidRPr="003F3827">
        <w:rPr>
          <w:rFonts w:ascii="Calibri" w:hAnsi="Calibri" w:cs="Calibri"/>
          <w:i/>
          <w:iCs/>
          <w:noProof/>
        </w:rPr>
        <w:t>Bioinforma. Appl. NOTE</w:t>
      </w:r>
      <w:r w:rsidRPr="003F3827">
        <w:rPr>
          <w:rFonts w:ascii="Calibri" w:hAnsi="Calibri" w:cs="Calibri"/>
          <w:noProof/>
        </w:rPr>
        <w:t>, vol. 25, no. 16, pp. 2078–2079, 2009.</w:t>
      </w:r>
    </w:p>
    <w:p w14:paraId="6C0294E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[27]</w:t>
      </w:r>
      <w:r w:rsidRPr="003F3827">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3A17B7EA"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[28]</w:t>
      </w:r>
      <w:r w:rsidRPr="003F3827">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3AF75CDB"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[29]</w:t>
      </w:r>
      <w:r w:rsidRPr="003F3827">
        <w:rPr>
          <w:rFonts w:ascii="Calibri" w:hAnsi="Calibri" w:cs="Calibri"/>
          <w:noProof/>
        </w:rPr>
        <w:tab/>
        <w:t xml:space="preserve">A. McKenna </w:t>
      </w:r>
      <w:r w:rsidRPr="003F3827">
        <w:rPr>
          <w:rFonts w:ascii="Calibri" w:hAnsi="Calibri" w:cs="Calibri"/>
          <w:i/>
          <w:iCs/>
          <w:noProof/>
        </w:rPr>
        <w:t>et al.</w:t>
      </w:r>
      <w:r w:rsidRPr="003F3827">
        <w:rPr>
          <w:rFonts w:ascii="Calibri" w:hAnsi="Calibri" w:cs="Calibri"/>
          <w:noProof/>
        </w:rPr>
        <w:t xml:space="preserve">, “The genome analysis toolkit: A MapReduce framework for analyzing next-generation DNA sequencing data,” </w:t>
      </w:r>
      <w:r w:rsidRPr="003F3827">
        <w:rPr>
          <w:rFonts w:ascii="Calibri" w:hAnsi="Calibri" w:cs="Calibri"/>
          <w:i/>
          <w:iCs/>
          <w:noProof/>
        </w:rPr>
        <w:t>Genome Res.</w:t>
      </w:r>
      <w:r w:rsidRPr="003F3827">
        <w:rPr>
          <w:rFonts w:ascii="Calibri" w:hAnsi="Calibri" w:cs="Calibri"/>
          <w:noProof/>
        </w:rPr>
        <w:t>, 2010.</w:t>
      </w:r>
    </w:p>
    <w:p w14:paraId="3EB21706"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[30]</w:t>
      </w:r>
      <w:r w:rsidRPr="003F3827">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512A165F"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[31]</w:t>
      </w:r>
      <w:r w:rsidRPr="003F3827">
        <w:rPr>
          <w:rFonts w:ascii="Calibri" w:hAnsi="Calibri" w:cs="Calibri"/>
          <w:noProof/>
        </w:rPr>
        <w:tab/>
        <w:t xml:space="preserve">A. R. Quinlan and I. M. Hall, “BEDTools: a flexible suite of utilities for comparing genomic features,” </w:t>
      </w:r>
      <w:r w:rsidRPr="003F3827">
        <w:rPr>
          <w:rFonts w:ascii="Calibri" w:hAnsi="Calibri" w:cs="Calibri"/>
          <w:i/>
          <w:iCs/>
          <w:noProof/>
        </w:rPr>
        <w:t>Bioinforma. Appl. NOTE</w:t>
      </w:r>
      <w:r w:rsidRPr="003F3827">
        <w:rPr>
          <w:rFonts w:ascii="Calibri" w:hAnsi="Calibri" w:cs="Calibri"/>
          <w:noProof/>
        </w:rPr>
        <w:t>, vol. 26, no. 6, pp. 841–842, 2010.</w:t>
      </w:r>
    </w:p>
    <w:p w14:paraId="56A92881" w14:textId="77777777" w:rsidR="003F3827" w:rsidRPr="003F3827" w:rsidRDefault="003F3827" w:rsidP="003F3827">
      <w:pPr>
        <w:widowControl w:val="0"/>
        <w:autoSpaceDE w:val="0"/>
        <w:autoSpaceDN w:val="0"/>
        <w:adjustRightInd w:val="0"/>
        <w:ind w:left="640" w:hanging="640"/>
        <w:rPr>
          <w:rFonts w:ascii="Calibri" w:hAnsi="Calibri" w:cs="Calibri"/>
          <w:noProof/>
        </w:rPr>
      </w:pPr>
      <w:r w:rsidRPr="003F3827">
        <w:rPr>
          <w:rFonts w:ascii="Calibri" w:hAnsi="Calibri" w:cs="Calibri"/>
          <w:noProof/>
        </w:rPr>
        <w:t>[32]</w:t>
      </w:r>
      <w:r w:rsidRPr="003F3827">
        <w:rPr>
          <w:rFonts w:ascii="Calibri" w:hAnsi="Calibri" w:cs="Calibri"/>
          <w:noProof/>
        </w:rPr>
        <w:tab/>
        <w:t xml:space="preserve">K. Voss, J. Gentry, and G. Van Der Auwera, “GATK4 + WDL + Cromwell,” </w:t>
      </w:r>
      <w:r w:rsidRPr="003F3827">
        <w:rPr>
          <w:rFonts w:ascii="Calibri" w:hAnsi="Calibri" w:cs="Calibri"/>
          <w:i/>
          <w:iCs/>
          <w:noProof/>
        </w:rPr>
        <w:t>F1000Research</w:t>
      </w:r>
      <w:r w:rsidRPr="003F3827">
        <w:rPr>
          <w:rFonts w:ascii="Calibri" w:hAnsi="Calibri" w:cs="Calibri"/>
          <w:noProof/>
        </w:rPr>
        <w:t>, vol. 6, p. 4, Aug. 2017.</w:t>
      </w:r>
    </w:p>
    <w:p w14:paraId="37772E9C" w14:textId="3283CF94" w:rsidR="005A3640" w:rsidRDefault="002F2B68" w:rsidP="003F3827">
      <w:pPr>
        <w:widowControl w:val="0"/>
        <w:autoSpaceDE w:val="0"/>
        <w:autoSpaceDN w:val="0"/>
        <w:adjustRightInd w:val="0"/>
        <w:ind w:left="640" w:hanging="640"/>
        <w:rPr>
          <w:rFonts w:cstheme="minorHAnsi"/>
          <w:lang w:val="en-US"/>
        </w:rPr>
        <w:sectPr w:rsidR="005A3640" w:rsidSect="004612A5">
          <w:pgSz w:w="11900" w:h="16840"/>
          <w:pgMar w:top="1440" w:right="1440" w:bottom="1440" w:left="1440" w:header="708" w:footer="708" w:gutter="0"/>
          <w:cols w:space="708"/>
          <w:docGrid w:linePitch="360"/>
        </w:sectPr>
      </w:pPr>
      <w:r>
        <w:rPr>
          <w:rFonts w:cstheme="minorHAnsi"/>
          <w:lang w:val="en-US"/>
        </w:rPr>
        <w:fldChar w:fldCharType="end"/>
      </w:r>
    </w:p>
    <w:p w14:paraId="6C66FF23" w14:textId="20CCA1ED" w:rsidR="009C1C3E" w:rsidRPr="001F4197" w:rsidRDefault="005A3640" w:rsidP="005A3640">
      <w:pPr>
        <w:rPr>
          <w:rFonts w:cstheme="minorHAnsi"/>
          <w:lang w:val="en-US"/>
        </w:rPr>
      </w:pPr>
      <w:r>
        <w:rPr>
          <w:rFonts w:cstheme="minorHAnsi"/>
          <w:lang w:val="en-US"/>
        </w:rPr>
        <w:lastRenderedPageBreak/>
        <w:t xml:space="preserve">Table 1. </w:t>
      </w:r>
      <w:r w:rsidR="00E502F6">
        <w:rPr>
          <w:rFonts w:cstheme="minorHAnsi"/>
          <w:lang w:val="en-US"/>
        </w:rPr>
        <w:t>R</w:t>
      </w:r>
      <w:r>
        <w:rPr>
          <w:rFonts w:cstheme="minorHAnsi"/>
          <w:lang w:val="en-US"/>
        </w:rPr>
        <w:t xml:space="preserve">equirements for </w:t>
      </w:r>
      <w:r w:rsidR="005E03D1">
        <w:rPr>
          <w:rFonts w:cstheme="minorHAnsi"/>
          <w:lang w:val="en-US"/>
        </w:rPr>
        <w:t xml:space="preserve">a </w:t>
      </w:r>
      <w:r>
        <w:rPr>
          <w:rFonts w:cstheme="minorHAnsi"/>
          <w:lang w:val="en-US"/>
        </w:rPr>
        <w:t xml:space="preserve">summary statistics </w:t>
      </w:r>
      <w:r w:rsidR="00F87153">
        <w:rPr>
          <w:rFonts w:cstheme="minorHAnsi"/>
          <w:lang w:val="en-US"/>
        </w:rPr>
        <w:t>storage format and solution</w:t>
      </w:r>
      <w:r w:rsidR="0086320E">
        <w:rPr>
          <w:rFonts w:cstheme="minorHAnsi"/>
          <w:lang w:val="en-US"/>
        </w:rPr>
        <w:t>s</w:t>
      </w:r>
      <w:r w:rsidR="00F87153">
        <w:rPr>
          <w:rFonts w:cstheme="minorHAnsi"/>
          <w:lang w:val="en-US"/>
        </w:rPr>
        <w:t xml:space="preserve"> offered by</w:t>
      </w:r>
      <w:r w:rsidR="002206EA">
        <w:rPr>
          <w:rFonts w:cstheme="minorHAnsi"/>
          <w:lang w:val="en-US"/>
        </w:rPr>
        <w:t xml:space="preserve"> </w:t>
      </w:r>
      <w:r w:rsidR="00B06904">
        <w:rPr>
          <w:rFonts w:cstheme="minorHAnsi"/>
          <w:lang w:val="en-US"/>
        </w:rPr>
        <w:t xml:space="preserve">the </w:t>
      </w:r>
      <w:r w:rsidR="00F87153">
        <w:rPr>
          <w:rFonts w:cstheme="minorHAnsi"/>
          <w:lang w:val="en-US"/>
        </w:rPr>
        <w:t>VCF</w:t>
      </w:r>
      <w:r w:rsidR="00B06904">
        <w:rPr>
          <w:rFonts w:cstheme="minorHAnsi"/>
          <w:lang w:val="en-US"/>
        </w:rPr>
        <w:t xml:space="preserve"> format</w:t>
      </w:r>
    </w:p>
    <w:tbl>
      <w:tblPr>
        <w:tblStyle w:val="GridTable4-Accent5"/>
        <w:tblW w:w="14186" w:type="dxa"/>
        <w:tblLook w:val="04A0" w:firstRow="1" w:lastRow="0" w:firstColumn="1" w:lastColumn="0" w:noHBand="0" w:noVBand="1"/>
      </w:tblPr>
      <w:tblGrid>
        <w:gridCol w:w="3917"/>
        <w:gridCol w:w="10269"/>
      </w:tblGrid>
      <w:tr w:rsidR="005A3640" w14:paraId="4584B3B8" w14:textId="77777777" w:rsidTr="00E74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7CBB4885" w14:textId="77777777" w:rsidR="005A3640" w:rsidRDefault="005A3640" w:rsidP="00736953">
            <w:r>
              <w:t>Requirement</w:t>
            </w:r>
          </w:p>
        </w:tc>
        <w:tc>
          <w:tcPr>
            <w:tcW w:w="10269" w:type="dxa"/>
          </w:tcPr>
          <w:p w14:paraId="37DA1C84" w14:textId="6B175A4E" w:rsidR="005A3640" w:rsidRDefault="005A3640" w:rsidP="00736953">
            <w:pPr>
              <w:cnfStyle w:val="100000000000" w:firstRow="1" w:lastRow="0" w:firstColumn="0" w:lastColumn="0" w:oddVBand="0" w:evenVBand="0" w:oddHBand="0" w:evenHBand="0" w:firstRowFirstColumn="0" w:firstRowLastColumn="0" w:lastRowFirstColumn="0" w:lastRowLastColumn="0"/>
            </w:pPr>
            <w:r>
              <w:t>Solution</w:t>
            </w:r>
            <w:r w:rsidR="002501E0">
              <w:t xml:space="preserve"> </w:t>
            </w:r>
            <w:r w:rsidR="00CF1294">
              <w:t>using</w:t>
            </w:r>
            <w:r w:rsidR="005B6FB1">
              <w:t xml:space="preserve"> VCF</w:t>
            </w:r>
            <w:r w:rsidR="00CF1294">
              <w:t xml:space="preserve"> format</w:t>
            </w:r>
          </w:p>
        </w:tc>
      </w:tr>
      <w:tr w:rsidR="005A3640" w14:paraId="191FD201"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0EEF636D" w14:textId="77777777" w:rsidR="005A3640" w:rsidRPr="00C57D6B" w:rsidRDefault="005A3640" w:rsidP="00736953">
            <w:pPr>
              <w:rPr>
                <w:lang w:eastAsia="en-GB"/>
              </w:rPr>
            </w:pPr>
            <w:r w:rsidRPr="00C57D6B">
              <w:rPr>
                <w:lang w:eastAsia="en-GB"/>
              </w:rPr>
              <w:t>Human readable and easy to parse</w:t>
            </w:r>
          </w:p>
        </w:tc>
        <w:tc>
          <w:tcPr>
            <w:tcW w:w="10269" w:type="dxa"/>
          </w:tcPr>
          <w:p w14:paraId="10C60E50" w14:textId="17EF4DFA" w:rsidR="005A3640" w:rsidRDefault="0065382C" w:rsidP="00A448E8">
            <w:pPr>
              <w:cnfStyle w:val="000000100000" w:firstRow="0" w:lastRow="0" w:firstColumn="0" w:lastColumn="0" w:oddVBand="0" w:evenVBand="0" w:oddHBand="1" w:evenHBand="0" w:firstRowFirstColumn="0" w:firstRowLastColumn="0" w:lastRowFirstColumn="0" w:lastRowLastColumn="0"/>
            </w:pPr>
            <w:r>
              <w:t>E</w:t>
            </w:r>
            <w:r w:rsidR="005A3640">
              <w:t>asily read with any text viewer</w:t>
            </w:r>
            <w:r w:rsidR="00A448E8">
              <w:t xml:space="preserve">. </w:t>
            </w:r>
            <w:r w:rsidR="005A3640">
              <w:t xml:space="preserve">Open-source parsing libraries are available in C (HTSLIB </w:t>
            </w:r>
            <w:r w:rsidR="005A3640">
              <w:fldChar w:fldCharType="begin" w:fldLock="1"/>
            </w:r>
            <w:r w:rsidR="00480089">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sidR="005A3640">
              <w:fldChar w:fldCharType="separate"/>
            </w:r>
            <w:r w:rsidR="006E51E0" w:rsidRPr="006E51E0">
              <w:rPr>
                <w:noProof/>
              </w:rPr>
              <w:t>[26]</w:t>
            </w:r>
            <w:r w:rsidR="005A3640">
              <w:fldChar w:fldCharType="end"/>
            </w:r>
            <w:r w:rsidR="005A3640">
              <w:t xml:space="preserve">) and Java (HTSJDK </w:t>
            </w:r>
            <w:r w:rsidR="005A3640">
              <w:fldChar w:fldCharType="begin" w:fldLock="1"/>
            </w:r>
            <w:r w:rsidR="00480089">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sidR="005A3640">
              <w:fldChar w:fldCharType="separate"/>
            </w:r>
            <w:r w:rsidR="006E51E0" w:rsidRPr="006E51E0">
              <w:rPr>
                <w:noProof/>
              </w:rPr>
              <w:t>[26]</w:t>
            </w:r>
            <w:r w:rsidR="005A3640">
              <w:fldChar w:fldCharType="end"/>
            </w:r>
            <w:r w:rsidR="005A3640">
              <w:t xml:space="preserve">) which can be implemented in most modern programming languages. For example, the </w:t>
            </w:r>
            <w:proofErr w:type="spellStart"/>
            <w:r w:rsidR="005A3640">
              <w:t>VariantAnnotation</w:t>
            </w:r>
            <w:proofErr w:type="spellEnd"/>
            <w:r w:rsidR="005A3640">
              <w:t xml:space="preserve"> </w:t>
            </w:r>
            <w:r w:rsidR="005A3640">
              <w:fldChar w:fldCharType="begin" w:fldLock="1"/>
            </w:r>
            <w:r w:rsidR="007A3BF0">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[27]","plainTextFormattedCitation":"[27]","previouslyFormattedCitation":"[27]"},"properties":{"noteIndex":0},"schema":"https://github.com/citation-style-language/schema/raw/master/csl-citation.json"}</w:instrText>
            </w:r>
            <w:r w:rsidR="005A3640">
              <w:fldChar w:fldCharType="separate"/>
            </w:r>
            <w:r w:rsidR="009652B7" w:rsidRPr="009652B7">
              <w:rPr>
                <w:noProof/>
              </w:rPr>
              <w:t>[27]</w:t>
            </w:r>
            <w:r w:rsidR="005A3640">
              <w:fldChar w:fldCharType="end"/>
            </w:r>
            <w:r w:rsidR="005A3640">
              <w:t xml:space="preserve"> package is available in the R/Bioconductor project, and the </w:t>
            </w:r>
            <w:proofErr w:type="spellStart"/>
            <w:r w:rsidR="005A3640">
              <w:t>pysam</w:t>
            </w:r>
            <w:proofErr w:type="spellEnd"/>
            <w:r w:rsidR="005A3640">
              <w:t xml:space="preserve"> </w:t>
            </w:r>
            <w:r w:rsidR="005A3640">
              <w:fldChar w:fldCharType="begin" w:fldLock="1"/>
            </w:r>
            <w:r w:rsidR="007A3BF0">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[28]","plainTextFormattedCitation":"[28]","previouslyFormattedCitation":"[28]"},"properties":{"noteIndex":0},"schema":"https://github.com/citation-style-language/schema/raw/master/csl-citation.json"}</w:instrText>
            </w:r>
            <w:r w:rsidR="005A3640">
              <w:fldChar w:fldCharType="separate"/>
            </w:r>
            <w:r w:rsidR="009652B7" w:rsidRPr="009652B7">
              <w:rPr>
                <w:noProof/>
              </w:rPr>
              <w:t>[28]</w:t>
            </w:r>
            <w:r w:rsidR="005A3640">
              <w:fldChar w:fldCharType="end"/>
            </w:r>
            <w:r w:rsidR="005A3640">
              <w:t xml:space="preserve"> package in Python are mature options for handling VCF files. </w:t>
            </w:r>
            <w:proofErr w:type="spellStart"/>
            <w:r w:rsidR="005A3640">
              <w:t>Bcftools</w:t>
            </w:r>
            <w:proofErr w:type="spellEnd"/>
            <w:r w:rsidR="005A3640">
              <w:t xml:space="preserve"> </w:t>
            </w:r>
            <w:r w:rsidR="005A3640">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5A3640">
              <w:fldChar w:fldCharType="separate"/>
            </w:r>
            <w:r w:rsidR="006E51E0" w:rsidRPr="006E51E0">
              <w:rPr>
                <w:noProof/>
              </w:rPr>
              <w:t>[22]</w:t>
            </w:r>
            <w:r w:rsidR="005A3640">
              <w:fldChar w:fldCharType="end"/>
            </w:r>
            <w:r w:rsidR="005A3640">
              <w:t xml:space="preserve"> also provides user-friendly functionality from the command line.</w:t>
            </w:r>
          </w:p>
        </w:tc>
      </w:tr>
      <w:tr w:rsidR="005A3640" w14:paraId="3B41DB78"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74C83A04" w14:textId="77777777" w:rsidR="005A3640" w:rsidRPr="00C57D6B" w:rsidRDefault="005A3640" w:rsidP="00736953">
            <w:pPr>
              <w:rPr>
                <w:lang w:eastAsia="en-GB"/>
              </w:rPr>
            </w:pPr>
            <w:r w:rsidRPr="00C57D6B">
              <w:rPr>
                <w:lang w:eastAsia="en-GB"/>
              </w:rPr>
              <w:t>Unambiguous interpretation of the data</w:t>
            </w:r>
          </w:p>
        </w:tc>
        <w:tc>
          <w:tcPr>
            <w:tcW w:w="10269" w:type="dxa"/>
          </w:tcPr>
          <w:p w14:paraId="40669A7F" w14:textId="77777777" w:rsidR="005A3640" w:rsidRDefault="005A3640" w:rsidP="00736953">
            <w:pPr>
              <w:cnfStyle w:val="000000000000" w:firstRow="0" w:lastRow="0" w:firstColumn="0" w:lastColumn="0" w:oddVBand="0" w:evenVBand="0" w:oddHBand="0" w:evenHBand="0" w:firstRowFirstColumn="0" w:firstRowLastColumn="0" w:lastRowFirstColumn="0" w:lastRowLastColumn="0"/>
            </w:pPr>
            <w:r>
              <w:rPr>
                <w:lang w:eastAsia="en-GB"/>
              </w:rPr>
              <w:t>Data field descriptions and value types are required and defined in the file header. File validity is enforced during each read/write.</w:t>
            </w:r>
          </w:p>
        </w:tc>
      </w:tr>
      <w:tr w:rsidR="005A3640" w14:paraId="24EF03C3"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688D628F" w14:textId="77777777" w:rsidR="005A3640" w:rsidRPr="00C57D6B" w:rsidRDefault="005A3640" w:rsidP="00736953">
            <w:pPr>
              <w:rPr>
                <w:lang w:eastAsia="en-GB"/>
              </w:rPr>
            </w:pPr>
            <w:r w:rsidRPr="00C57D6B">
              <w:rPr>
                <w:lang w:eastAsia="en-GB"/>
              </w:rPr>
              <w:t>Unambiguous representation of bi-allelic, multi-allelic and insertion-deletion variants</w:t>
            </w:r>
          </w:p>
        </w:tc>
        <w:tc>
          <w:tcPr>
            <w:tcW w:w="10269" w:type="dxa"/>
          </w:tcPr>
          <w:p w14:paraId="130AEB3B" w14:textId="42F5695D"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Each locus (row) has capacity to store multiple alternative alleles as required. GWAS effect sizes are stored one per alternative allele allowing for bi/multi-allelic and insertion-deletion variants. HTSLIB </w:t>
            </w:r>
            <w:r>
              <w:rPr>
                <w:lang w:eastAsia="en-GB"/>
              </w:rPr>
              <w:fldChar w:fldCharType="begin" w:fldLock="1"/>
            </w:r>
            <w:r w:rsidR="00480089">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Pr>
                <w:lang w:eastAsia="en-GB"/>
              </w:rPr>
              <w:fldChar w:fldCharType="separate"/>
            </w:r>
            <w:r w:rsidR="006E51E0" w:rsidRPr="006E51E0">
              <w:rPr>
                <w:noProof/>
                <w:lang w:eastAsia="en-GB"/>
              </w:rPr>
              <w:t>[26]</w:t>
            </w:r>
            <w:r>
              <w:rPr>
                <w:lang w:eastAsia="en-GB"/>
              </w:rPr>
              <w:fldChar w:fldCharType="end"/>
            </w:r>
            <w:r>
              <w:rPr>
                <w:lang w:eastAsia="en-GB"/>
              </w:rPr>
              <w:t xml:space="preserve"> and HTSJDK </w:t>
            </w:r>
            <w:r>
              <w:rPr>
                <w:lang w:eastAsia="en-GB"/>
              </w:rPr>
              <w:fldChar w:fldCharType="begin" w:fldLock="1"/>
            </w:r>
            <w:r w:rsidR="00480089">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[26]","plainTextFormattedCitation":"[26]","previouslyFormattedCitation":"[26]"},"properties":{"noteIndex":0},"schema":"https://github.com/citation-style-language/schema/raw/master/csl-citation.json"}</w:instrText>
            </w:r>
            <w:r>
              <w:rPr>
                <w:lang w:eastAsia="en-GB"/>
              </w:rPr>
              <w:fldChar w:fldCharType="separate"/>
            </w:r>
            <w:r w:rsidR="006E51E0" w:rsidRPr="006E51E0">
              <w:rPr>
                <w:noProof/>
                <w:lang w:eastAsia="en-GB"/>
              </w:rPr>
              <w:t>[26]</w:t>
            </w:r>
            <w:r>
              <w:rPr>
                <w:lang w:eastAsia="en-GB"/>
              </w:rPr>
              <w:fldChar w:fldCharType="end"/>
            </w:r>
            <w:r>
              <w:rPr>
                <w:lang w:eastAsia="en-GB"/>
              </w:rPr>
              <w:t xml:space="preserve"> parsing libraries have routines for handling complex variants.</w:t>
            </w:r>
            <w:r w:rsidRPr="005B34F0">
              <w:rPr>
                <w:rFonts w:cstheme="minorHAnsi"/>
                <w:lang w:val="en-US"/>
              </w:rPr>
              <w:t xml:space="preserve"> </w:t>
            </w:r>
            <w:r>
              <w:rPr>
                <w:rFonts w:cstheme="minorHAnsi"/>
                <w:lang w:val="en-US"/>
              </w:rPr>
              <w:t>Using this approach alternative allele(s) are always the effect allele allowing consistency between studies for ease of comparison.</w:t>
            </w:r>
          </w:p>
        </w:tc>
      </w:tr>
      <w:tr w:rsidR="005A3640" w14:paraId="5E78EB1B"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07014B4" w14:textId="77777777" w:rsidR="005A3640" w:rsidRPr="00C57D6B" w:rsidRDefault="005A3640" w:rsidP="00736953">
            <w:pPr>
              <w:rPr>
                <w:lang w:eastAsia="en-GB"/>
              </w:rPr>
            </w:pPr>
            <w:r w:rsidRPr="00C57D6B">
              <w:rPr>
                <w:lang w:eastAsia="en-GB"/>
              </w:rPr>
              <w:t>Genomic information can be validated</w:t>
            </w:r>
          </w:p>
        </w:tc>
        <w:tc>
          <w:tcPr>
            <w:tcW w:w="10269" w:type="dxa"/>
          </w:tcPr>
          <w:p w14:paraId="66D6EE18" w14:textId="77706D77" w:rsidR="005A3640" w:rsidRPr="00C57D6B" w:rsidRDefault="005A3640" w:rsidP="00736953">
            <w:pPr>
              <w:cnfStyle w:val="000000000000" w:firstRow="0" w:lastRow="0" w:firstColumn="0" w:lastColumn="0" w:oddVBand="0" w:evenVBand="0" w:oddHBand="0" w:evenHBand="0" w:firstRowFirstColumn="0" w:firstRowLastColumn="0" w:lastRowFirstColumn="0" w:lastRowLastColumn="0"/>
              <w:rPr>
                <w:lang w:val="en-US"/>
              </w:rPr>
            </w:pPr>
            <w:r>
              <w:rPr>
                <w:lang w:eastAsia="en-GB"/>
              </w:rPr>
              <w:t>The file header contains genome build, contig identifiers and sequence length. Reference alleles must match the specified reference FASTA.</w:t>
            </w:r>
            <w:r w:rsidRPr="00807537">
              <w:rPr>
                <w:lang w:eastAsia="en-GB"/>
              </w:rPr>
              <w:t xml:space="preserve"> </w:t>
            </w:r>
            <w:r>
              <w:rPr>
                <w:lang w:eastAsia="en-GB"/>
              </w:rPr>
              <w:t xml:space="preserve">GATK </w:t>
            </w:r>
            <w:r>
              <w:rPr>
                <w:lang w:eastAsia="en-GB"/>
              </w:rPr>
              <w:fldChar w:fldCharType="begin" w:fldLock="1"/>
            </w:r>
            <w:r w:rsidR="007A3BF0">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[29]","plainTextFormattedCitation":"[29]","previouslyFormattedCitation":"[29]"},"properties":{"noteIndex":0},"schema":"https://github.com/citation-style-language/schema/raw/master/csl-citation.json"}</w:instrText>
            </w:r>
            <w:r>
              <w:rPr>
                <w:lang w:eastAsia="en-GB"/>
              </w:rPr>
              <w:fldChar w:fldCharType="separate"/>
            </w:r>
            <w:r w:rsidR="009652B7" w:rsidRPr="009652B7">
              <w:rPr>
                <w:noProof/>
                <w:lang w:eastAsia="en-GB"/>
              </w:rPr>
              <w:t>[29]</w:t>
            </w:r>
            <w:r>
              <w:rPr>
                <w:lang w:eastAsia="en-GB"/>
              </w:rPr>
              <w:fldChar w:fldCharType="end"/>
            </w:r>
            <w:r>
              <w:rPr>
                <w:lang w:eastAsia="en-GB"/>
              </w:rPr>
              <w:t xml:space="preserve"> </w:t>
            </w:r>
            <w:proofErr w:type="spellStart"/>
            <w:r>
              <w:rPr>
                <w:lang w:eastAsia="en-GB"/>
              </w:rPr>
              <w:t>ValidateVariants</w:t>
            </w:r>
            <w:proofErr w:type="spellEnd"/>
            <w:r>
              <w:rPr>
                <w:lang w:eastAsia="en-GB"/>
              </w:rPr>
              <w:t xml:space="preserve"> can be used to verify file validity in which the reference information is compared against the corresponding human genome reference sequence.</w:t>
            </w:r>
          </w:p>
        </w:tc>
      </w:tr>
      <w:tr w:rsidR="005A3640" w14:paraId="5E4E6E8F"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5FE04EB0" w14:textId="77777777" w:rsidR="005A3640" w:rsidRPr="00EB1932" w:rsidRDefault="005A3640" w:rsidP="00736953">
            <w:pPr>
              <w:rPr>
                <w:lang w:eastAsia="en-GB"/>
              </w:rPr>
            </w:pPr>
            <w:r w:rsidRPr="00EB1932">
              <w:rPr>
                <w:lang w:eastAsia="en-GB"/>
              </w:rPr>
              <w:t>Flexibility on which GWAS fields are recorded and enforcement of essential fields</w:t>
            </w:r>
          </w:p>
        </w:tc>
        <w:tc>
          <w:tcPr>
            <w:tcW w:w="10269" w:type="dxa"/>
          </w:tcPr>
          <w:p w14:paraId="3B3794A6"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All fields are defined in the file header and can be set optional or required as desired. Our specification implements essential fields and reserved keys.</w:t>
            </w:r>
          </w:p>
        </w:tc>
      </w:tr>
      <w:tr w:rsidR="005A3640" w14:paraId="06C07027"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1F43E04" w14:textId="77777777" w:rsidR="005A3640" w:rsidRPr="00EB1932" w:rsidRDefault="005A3640" w:rsidP="00736953">
            <w:pPr>
              <w:rPr>
                <w:lang w:eastAsia="en-GB"/>
              </w:rPr>
            </w:pPr>
            <w:r w:rsidRPr="00EB1932">
              <w:rPr>
                <w:lang w:eastAsia="en-GB"/>
              </w:rPr>
              <w:t>Capacity to store meta-data about the study or studies</w:t>
            </w:r>
          </w:p>
        </w:tc>
        <w:tc>
          <w:tcPr>
            <w:tcW w:w="10269" w:type="dxa"/>
          </w:tcPr>
          <w:p w14:paraId="11FBDFAB" w14:textId="77777777" w:rsidR="005A3640" w:rsidRPr="00EB1932" w:rsidRDefault="005A3640" w:rsidP="00736953">
            <w:pPr>
              <w:cnfStyle w:val="000000000000" w:firstRow="0" w:lastRow="0" w:firstColumn="0" w:lastColumn="0" w:oddVBand="0" w:evenVBand="0" w:oddHBand="0" w:evenHBand="0" w:firstRowFirstColumn="0" w:firstRowLastColumn="0" w:lastRowFirstColumn="0" w:lastRowLastColumn="0"/>
              <w:rPr>
                <w:rFonts w:cs="Calibri"/>
                <w:i/>
                <w:iCs/>
                <w:lang w:eastAsia="en-GB"/>
              </w:rPr>
            </w:pPr>
            <w:r>
              <w:rPr>
                <w:lang w:eastAsia="en-GB"/>
              </w:rPr>
              <w:t>Each GWAS trait has a row in the file header to store trait description and units, number of variants, study type (case/control or continuous) and unique identifier.</w:t>
            </w:r>
          </w:p>
        </w:tc>
      </w:tr>
      <w:tr w:rsidR="005A3640" w14:paraId="6AC9462A"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F9B4829" w14:textId="77777777" w:rsidR="005A3640" w:rsidRPr="00530ABE" w:rsidRDefault="005A3640" w:rsidP="00736953">
            <w:pPr>
              <w:rPr>
                <w:lang w:eastAsia="en-GB"/>
              </w:rPr>
            </w:pPr>
            <w:r w:rsidRPr="00530ABE">
              <w:rPr>
                <w:lang w:eastAsia="en-GB"/>
              </w:rPr>
              <w:t>Allows multiple studies to be stored together</w:t>
            </w:r>
          </w:p>
        </w:tc>
        <w:tc>
          <w:tcPr>
            <w:tcW w:w="10269" w:type="dxa"/>
          </w:tcPr>
          <w:p w14:paraId="232C0505" w14:textId="77777777"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lang w:val="en-US"/>
              </w:rPr>
            </w:pPr>
            <w:r>
              <w:rPr>
                <w:lang w:eastAsia="en-GB"/>
              </w:rPr>
              <w:t xml:space="preserve">The sample column was chosen to store GWAS association metrics to allow for </w:t>
            </w:r>
            <w:r>
              <w:rPr>
                <w:rFonts w:cstheme="minorHAnsi"/>
                <w:lang w:val="en-US"/>
              </w:rPr>
              <w:t>multiple traits in a single file enabling distribution of related phenotypes in a single file, or as individual files if desired.</w:t>
            </w:r>
          </w:p>
        </w:tc>
      </w:tr>
      <w:tr w:rsidR="005A3640" w14:paraId="49BDDE01"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46959FAF" w14:textId="77777777" w:rsidR="005A3640" w:rsidRPr="00530ABE" w:rsidRDefault="005A3640" w:rsidP="00736953">
            <w:pPr>
              <w:rPr>
                <w:lang w:eastAsia="en-GB"/>
              </w:rPr>
            </w:pPr>
            <w:r w:rsidRPr="00530ABE">
              <w:rPr>
                <w:lang w:eastAsia="en-GB"/>
              </w:rPr>
              <w:t xml:space="preserve">Rapid querying by </w:t>
            </w:r>
            <w:proofErr w:type="spellStart"/>
            <w:r w:rsidRPr="00530ABE">
              <w:rPr>
                <w:lang w:eastAsia="en-GB"/>
              </w:rPr>
              <w:t>dbSNP</w:t>
            </w:r>
            <w:proofErr w:type="spellEnd"/>
            <w:r w:rsidRPr="00530ABE">
              <w:rPr>
                <w:lang w:eastAsia="en-GB"/>
              </w:rPr>
              <w:t xml:space="preserve"> identifier, genomic position range or GWAS summary data values</w:t>
            </w:r>
          </w:p>
        </w:tc>
        <w:tc>
          <w:tcPr>
            <w:tcW w:w="10269" w:type="dxa"/>
          </w:tcPr>
          <w:p w14:paraId="751BE219" w14:textId="070A1552" w:rsidR="005A3640" w:rsidRDefault="005A3640" w:rsidP="00736953">
            <w:pPr>
              <w:cnfStyle w:val="000000000000" w:firstRow="0" w:lastRow="0" w:firstColumn="0" w:lastColumn="0" w:oddVBand="0" w:evenVBand="0" w:oddHBand="0" w:evenHBand="0" w:firstRowFirstColumn="0" w:firstRowLastColumn="0" w:lastRowFirstColumn="0" w:lastRowLastColumn="0"/>
              <w:rPr>
                <w:lang w:eastAsia="en-GB"/>
              </w:rPr>
            </w:pPr>
            <w:r>
              <w:rPr>
                <w:rFonts w:cstheme="minorHAnsi"/>
                <w:lang w:val="en-US"/>
              </w:rPr>
              <w:t xml:space="preserve">The file is sorted karyotypically and indexed to allow rapid queries by genomic position. Additional indexing on </w:t>
            </w:r>
            <w:proofErr w:type="spellStart"/>
            <w:r>
              <w:rPr>
                <w:rFonts w:cstheme="minorHAnsi"/>
                <w:lang w:val="en-US"/>
              </w:rPr>
              <w:t>dbSNP</w:t>
            </w:r>
            <w:proofErr w:type="spellEnd"/>
            <w:r>
              <w:rPr>
                <w:rFonts w:cstheme="minorHAnsi"/>
                <w:lang w:val="en-US"/>
              </w:rPr>
              <w:t xml:space="preserve"> identifier is also possible </w:t>
            </w:r>
            <w:r>
              <w:rPr>
                <w:rFonts w:cstheme="minorHAnsi"/>
                <w:lang w:val="en-US"/>
              </w:rPr>
              <w:fldChar w:fldCharType="begin" w:fldLock="1"/>
            </w:r>
            <w:r w:rsidR="00480089">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Pr>
                <w:rFonts w:cstheme="minorHAnsi"/>
                <w:lang w:val="en-US"/>
              </w:rPr>
              <w:fldChar w:fldCharType="separate"/>
            </w:r>
            <w:r w:rsidR="006E51E0" w:rsidRPr="006E51E0">
              <w:rPr>
                <w:rFonts w:cstheme="minorHAnsi"/>
                <w:noProof/>
                <w:lang w:val="en-US"/>
              </w:rPr>
              <w:t>[23]</w:t>
            </w:r>
            <w:r>
              <w:rPr>
                <w:rFonts w:cstheme="minorHAnsi"/>
                <w:lang w:val="en-US"/>
              </w:rPr>
              <w:fldChar w:fldCharType="end"/>
            </w:r>
            <w:r>
              <w:rPr>
                <w:rFonts w:cstheme="minorHAnsi"/>
                <w:lang w:val="en-US"/>
              </w:rPr>
              <w:t>. Refer below for performance comparison of indexed VCF files and standard UNIX tools.</w:t>
            </w:r>
          </w:p>
        </w:tc>
      </w:tr>
      <w:tr w:rsidR="005A3640" w14:paraId="48231295"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13FAAF32" w14:textId="77777777" w:rsidR="005A3640" w:rsidRPr="00530ABE" w:rsidRDefault="005A3640" w:rsidP="00736953">
            <w:pPr>
              <w:rPr>
                <w:lang w:eastAsia="en-GB"/>
              </w:rPr>
            </w:pPr>
            <w:r w:rsidRPr="00530ABE">
              <w:rPr>
                <w:lang w:eastAsia="en-GB"/>
              </w:rPr>
              <w:t>File compression</w:t>
            </w:r>
          </w:p>
        </w:tc>
        <w:tc>
          <w:tcPr>
            <w:tcW w:w="10269" w:type="dxa"/>
          </w:tcPr>
          <w:p w14:paraId="131FDB0C" w14:textId="448DFBA7" w:rsidR="005A3640" w:rsidRPr="00530ABE" w:rsidRDefault="005A3640" w:rsidP="00736953">
            <w:pPr>
              <w:cnfStyle w:val="000000100000" w:firstRow="0" w:lastRow="0" w:firstColumn="0" w:lastColumn="0" w:oddVBand="0" w:evenVBand="0" w:oddHBand="1" w:evenHBand="0" w:firstRowFirstColumn="0" w:firstRowLastColumn="0" w:lastRowFirstColumn="0" w:lastRowLastColumn="0"/>
              <w:rPr>
                <w:i/>
                <w:iCs/>
                <w:lang w:eastAsia="en-GB"/>
              </w:rPr>
            </w:pPr>
            <w:r>
              <w:rPr>
                <w:lang w:eastAsia="en-GB"/>
              </w:rPr>
              <w:t xml:space="preserve">VCF files may be compressed with block GZIP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 xml:space="preserve"> or converted to a binary call file which is a binary VCF companion format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w:t>
            </w:r>
          </w:p>
        </w:tc>
      </w:tr>
      <w:tr w:rsidR="005A3640" w14:paraId="09BD5FEC" w14:textId="77777777" w:rsidTr="00E74FF4">
        <w:tc>
          <w:tcPr>
            <w:cnfStyle w:val="001000000000" w:firstRow="0" w:lastRow="0" w:firstColumn="1" w:lastColumn="0" w:oddVBand="0" w:evenVBand="0" w:oddHBand="0" w:evenHBand="0" w:firstRowFirstColumn="0" w:firstRowLastColumn="0" w:lastRowFirstColumn="0" w:lastRowLastColumn="0"/>
            <w:tcW w:w="3917" w:type="dxa"/>
          </w:tcPr>
          <w:p w14:paraId="048CB2F4" w14:textId="77777777" w:rsidR="005A3640" w:rsidRPr="00530ABE" w:rsidRDefault="005A3640" w:rsidP="00736953">
            <w:pPr>
              <w:rPr>
                <w:lang w:eastAsia="en-GB"/>
              </w:rPr>
            </w:pPr>
            <w:r w:rsidRPr="00530ABE">
              <w:rPr>
                <w:lang w:eastAsia="en-GB"/>
              </w:rPr>
              <w:lastRenderedPageBreak/>
              <w:t>Readable by existing open-source tools</w:t>
            </w:r>
          </w:p>
        </w:tc>
        <w:tc>
          <w:tcPr>
            <w:tcW w:w="10269" w:type="dxa"/>
          </w:tcPr>
          <w:p w14:paraId="24B9DF6F" w14:textId="3630D600" w:rsidR="005A3640" w:rsidRPr="00530ABE" w:rsidRDefault="005A3640" w:rsidP="00736953">
            <w:pPr>
              <w:cnfStyle w:val="000000000000" w:firstRow="0" w:lastRow="0" w:firstColumn="0" w:lastColumn="0" w:oddVBand="0" w:evenVBand="0" w:oddHBand="0" w:evenHBand="0" w:firstRowFirstColumn="0" w:firstRowLastColumn="0" w:lastRowFirstColumn="0" w:lastRowLastColumn="0"/>
              <w:rPr>
                <w:i/>
                <w:iCs/>
                <w:lang w:eastAsia="en-GB"/>
              </w:rPr>
            </w:pPr>
            <w:r>
              <w:rPr>
                <w:lang w:eastAsia="en-GB"/>
              </w:rPr>
              <w:t xml:space="preserve">A large number of tools support VCF files including: GATK </w:t>
            </w:r>
            <w:r>
              <w:rPr>
                <w:lang w:eastAsia="en-GB"/>
              </w:rPr>
              <w:fldChar w:fldCharType="begin" w:fldLock="1"/>
            </w:r>
            <w:r w:rsidR="007A3BF0">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[29]","plainTextFormattedCitation":"[29]","previouslyFormattedCitation":"[29]"},"properties":{"noteIndex":0},"schema":"https://github.com/citation-style-language/schema/raw/master/csl-citation.json"}</w:instrText>
            </w:r>
            <w:r>
              <w:rPr>
                <w:lang w:eastAsia="en-GB"/>
              </w:rPr>
              <w:fldChar w:fldCharType="separate"/>
            </w:r>
            <w:r w:rsidR="009652B7" w:rsidRPr="009652B7">
              <w:rPr>
                <w:noProof/>
                <w:lang w:eastAsia="en-GB"/>
              </w:rPr>
              <w:t>[29]</w:t>
            </w:r>
            <w:r>
              <w:rPr>
                <w:lang w:eastAsia="en-GB"/>
              </w:rPr>
              <w:fldChar w:fldCharType="end"/>
            </w:r>
            <w:r>
              <w:rPr>
                <w:lang w:eastAsia="en-GB"/>
              </w:rPr>
              <w:t xml:space="preserve">, Picard </w:t>
            </w:r>
            <w:r>
              <w:rPr>
                <w:lang w:eastAsia="en-GB"/>
              </w:rPr>
              <w:fldChar w:fldCharType="begin" w:fldLock="1"/>
            </w:r>
            <w:r w:rsidR="007A3BF0">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[30]","plainTextFormattedCitation":"[30]","previouslyFormattedCitation":"[30]"},"properties":{"noteIndex":0},"schema":"https://github.com/citation-style-language/schema/raw/master/csl-citation.json"}</w:instrText>
            </w:r>
            <w:r>
              <w:rPr>
                <w:lang w:eastAsia="en-GB"/>
              </w:rPr>
              <w:fldChar w:fldCharType="separate"/>
            </w:r>
            <w:r w:rsidR="009652B7" w:rsidRPr="009652B7">
              <w:rPr>
                <w:noProof/>
                <w:lang w:eastAsia="en-GB"/>
              </w:rPr>
              <w:t>[30]</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 xml:space="preserve">, </w:t>
            </w:r>
            <w:proofErr w:type="spellStart"/>
            <w:r>
              <w:rPr>
                <w:lang w:eastAsia="en-GB"/>
              </w:rPr>
              <w:t>bedtools</w:t>
            </w:r>
            <w:proofErr w:type="spellEnd"/>
            <w:r>
              <w:rPr>
                <w:lang w:eastAsia="en-GB"/>
              </w:rPr>
              <w:t xml:space="preserve"> </w:t>
            </w:r>
            <w:r>
              <w:rPr>
                <w:lang w:eastAsia="en-GB"/>
              </w:rPr>
              <w:fldChar w:fldCharType="begin" w:fldLock="1"/>
            </w:r>
            <w:r w:rsidR="007A3BF0">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[31]","plainTextFormattedCitation":"[31]","previouslyFormattedCitation":"[31]"},"properties":{"noteIndex":0},"schema":"https://github.com/citation-style-language/schema/raw/master/csl-citation.json"}</w:instrText>
            </w:r>
            <w:r>
              <w:rPr>
                <w:lang w:eastAsia="en-GB"/>
              </w:rPr>
              <w:fldChar w:fldCharType="separate"/>
            </w:r>
            <w:r w:rsidR="009652B7" w:rsidRPr="009652B7">
              <w:rPr>
                <w:noProof/>
                <w:lang w:eastAsia="en-GB"/>
              </w:rPr>
              <w:t>[31]</w:t>
            </w:r>
            <w:r>
              <w:rPr>
                <w:lang w:eastAsia="en-GB"/>
              </w:rPr>
              <w:fldChar w:fldCharType="end"/>
            </w:r>
            <w:r>
              <w:rPr>
                <w:lang w:eastAsia="en-GB"/>
              </w:rPr>
              <w:t xml:space="preserve">, </w:t>
            </w:r>
            <w:proofErr w:type="spellStart"/>
            <w:r>
              <w:rPr>
                <w:lang w:eastAsia="en-GB"/>
              </w:rPr>
              <w:t>vcftools</w:t>
            </w:r>
            <w:proofErr w:type="spellEnd"/>
            <w:r>
              <w:rPr>
                <w:lang w:eastAsia="en-GB"/>
              </w:rPr>
              <w:t xml:space="preserve"> </w:t>
            </w:r>
            <w:r>
              <w:rPr>
                <w:lang w:eastAsia="en-GB"/>
              </w:rPr>
              <w:fldChar w:fldCharType="begin" w:fldLock="1"/>
            </w:r>
            <w:r w:rsidR="007A3BF0">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[16]","plainTextFormattedCitation":"[16]","previouslyFormattedCitation":"[16]"},"properties":{"noteIndex":0},"schema":"https://github.com/citation-style-language/schema/raw/master/csl-citation.json"}</w:instrText>
            </w:r>
            <w:r>
              <w:rPr>
                <w:lang w:eastAsia="en-GB"/>
              </w:rPr>
              <w:fldChar w:fldCharType="separate"/>
            </w:r>
            <w:r w:rsidR="009652B7" w:rsidRPr="009652B7">
              <w:rPr>
                <w:noProof/>
                <w:lang w:eastAsia="en-GB"/>
              </w:rPr>
              <w:t>[16]</w:t>
            </w:r>
            <w:r>
              <w:rPr>
                <w:lang w:eastAsia="en-GB"/>
              </w:rPr>
              <w:fldChar w:fldCharType="end"/>
            </w:r>
            <w:r>
              <w:rPr>
                <w:lang w:eastAsia="en-GB"/>
              </w:rPr>
              <w:t xml:space="preserve"> and plink </w:t>
            </w:r>
            <w:r>
              <w:rPr>
                <w:lang w:eastAsia="en-GB"/>
              </w:rPr>
              <w:fldChar w:fldCharType="begin" w:fldLock="1"/>
            </w:r>
            <w:r>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Pr>
                <w:lang w:eastAsia="en-GB"/>
              </w:rPr>
              <w:fldChar w:fldCharType="separate"/>
            </w:r>
            <w:r w:rsidRPr="00DD74CE">
              <w:rPr>
                <w:noProof/>
                <w:lang w:eastAsia="en-GB"/>
              </w:rPr>
              <w:t>[6]</w:t>
            </w:r>
            <w:r>
              <w:rPr>
                <w:lang w:eastAsia="en-GB"/>
              </w:rPr>
              <w:fldChar w:fldCharType="end"/>
            </w:r>
            <w:r>
              <w:rPr>
                <w:lang w:eastAsia="en-GB"/>
              </w:rPr>
              <w:t xml:space="preserve">. </w:t>
            </w:r>
            <w:proofErr w:type="spellStart"/>
            <w:r>
              <w:rPr>
                <w:lang w:eastAsia="en-GB"/>
              </w:rPr>
              <w:t>Bcftools</w:t>
            </w:r>
            <w:proofErr w:type="spellEnd"/>
            <w:r>
              <w:rPr>
                <w:lang w:eastAsia="en-GB"/>
              </w:rPr>
              <w:t xml:space="preserve"> </w:t>
            </w:r>
            <w:r>
              <w:rPr>
                <w:lang w:eastAsia="en-GB"/>
              </w:rPr>
              <w:fldChar w:fldCharType="begin" w:fldLock="1"/>
            </w:r>
            <w:r w:rsidR="00480089">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Pr>
                <w:lang w:eastAsia="en-GB"/>
              </w:rPr>
              <w:fldChar w:fldCharType="separate"/>
            </w:r>
            <w:r w:rsidR="006E51E0" w:rsidRPr="006E51E0">
              <w:rPr>
                <w:noProof/>
                <w:lang w:eastAsia="en-GB"/>
              </w:rPr>
              <w:t>[22]</w:t>
            </w:r>
            <w:r>
              <w:rPr>
                <w:lang w:eastAsia="en-GB"/>
              </w:rPr>
              <w:fldChar w:fldCharType="end"/>
            </w:r>
            <w:r>
              <w:rPr>
                <w:lang w:eastAsia="en-GB"/>
              </w:rPr>
              <w:t xml:space="preserve"> can also provide a tabular extract for use with non-compatible tools.</w:t>
            </w:r>
          </w:p>
        </w:tc>
      </w:tr>
      <w:tr w:rsidR="005A3640" w14:paraId="35296AD9" w14:textId="77777777" w:rsidTr="00E74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7" w:type="dxa"/>
          </w:tcPr>
          <w:p w14:paraId="411595DC" w14:textId="77777777" w:rsidR="005A3640" w:rsidRPr="00703414" w:rsidRDefault="005A3640" w:rsidP="00736953">
            <w:pPr>
              <w:rPr>
                <w:lang w:eastAsia="en-GB"/>
              </w:rPr>
            </w:pPr>
            <w:r w:rsidRPr="00703414">
              <w:rPr>
                <w:lang w:eastAsia="en-GB"/>
              </w:rPr>
              <w:t>Amenable to cloud-based streaming and database storage</w:t>
            </w:r>
          </w:p>
        </w:tc>
        <w:tc>
          <w:tcPr>
            <w:tcW w:w="10269" w:type="dxa"/>
          </w:tcPr>
          <w:p w14:paraId="7422EA71"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Genomic intervals may be extracted over a network using range-requests which allows for file segments to be read without transferring the whole file. This enables rapid streaming of queries over the internet.</w:t>
            </w:r>
          </w:p>
          <w:p w14:paraId="7A88E2DD" w14:textId="77777777"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p>
          <w:p w14:paraId="70743530" w14:textId="2809DB5B" w:rsidR="005A3640" w:rsidRDefault="005A3640" w:rsidP="00736953">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For high-throughput and distributed storage and querying, VCF files can be easily imported into </w:t>
            </w:r>
            <w:proofErr w:type="spellStart"/>
            <w:r>
              <w:rPr>
                <w:lang w:eastAsia="en-GB"/>
              </w:rPr>
              <w:t>GenomicsDB</w:t>
            </w:r>
            <w:proofErr w:type="spellEnd"/>
            <w:r>
              <w:rPr>
                <w:lang w:eastAsia="en-GB"/>
              </w:rPr>
              <w:t xml:space="preserve"> </w:t>
            </w:r>
            <w:r>
              <w:rPr>
                <w:lang w:eastAsia="en-GB"/>
              </w:rPr>
              <w:fldChar w:fldCharType="begin" w:fldLock="1"/>
            </w:r>
            <w:r w:rsidR="00480089">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[25]","plainTextFormattedCitation":"[25]","previouslyFormattedCitation":"[25]"},"properties":{"noteIndex":0},"schema":"https://github.com/citation-style-language/schema/raw/master/csl-citation.json"}</w:instrText>
            </w:r>
            <w:r>
              <w:rPr>
                <w:lang w:eastAsia="en-GB"/>
              </w:rPr>
              <w:fldChar w:fldCharType="separate"/>
            </w:r>
            <w:r w:rsidR="006E51E0" w:rsidRPr="006E51E0">
              <w:rPr>
                <w:noProof/>
                <w:lang w:eastAsia="en-GB"/>
              </w:rPr>
              <w:t>[25]</w:t>
            </w:r>
            <w:r>
              <w:rPr>
                <w:lang w:eastAsia="en-GB"/>
              </w:rPr>
              <w:fldChar w:fldCharType="end"/>
            </w:r>
            <w:r>
              <w:rPr>
                <w:lang w:eastAsia="en-GB"/>
              </w:rPr>
              <w:t>.</w:t>
            </w:r>
          </w:p>
        </w:tc>
      </w:tr>
    </w:tbl>
    <w:p w14:paraId="08451B4E" w14:textId="16E1A73C" w:rsidR="005A3640" w:rsidRDefault="005A3640">
      <w:pPr>
        <w:rPr>
          <w:rFonts w:cstheme="minorHAnsi"/>
          <w:lang w:val="en-US"/>
        </w:rPr>
        <w:sectPr w:rsidR="005A3640" w:rsidSect="005A3640">
          <w:pgSz w:w="16840" w:h="11900" w:orient="landscape"/>
          <w:pgMar w:top="1440" w:right="1440" w:bottom="1440" w:left="1440" w:header="708" w:footer="708" w:gutter="0"/>
          <w:cols w:space="708"/>
          <w:docGrid w:linePitch="360"/>
        </w:sect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95663">
        <w:rPr>
          <w:rFonts w:cstheme="minorHAnsi"/>
          <w:lang w:val="en-US"/>
        </w:rPr>
        <w:t xml:space="preserve"> HTSLIB, </w:t>
      </w:r>
      <w:r w:rsidR="00195663" w:rsidRPr="00195663">
        <w:rPr>
          <w:rFonts w:cstheme="minorHAnsi"/>
          <w:lang w:val="en-US"/>
        </w:rPr>
        <w:t xml:space="preserve">high-throughput sequencing data </w:t>
      </w:r>
      <w:r w:rsidR="001B1D48">
        <w:rPr>
          <w:rFonts w:cstheme="minorHAnsi"/>
          <w:lang w:val="en-US"/>
        </w:rPr>
        <w:t>library</w:t>
      </w:r>
      <w:r w:rsidR="003214E2">
        <w:rPr>
          <w:rFonts w:cstheme="minorHAnsi"/>
          <w:lang w:val="en-US"/>
        </w:rPr>
        <w:t xml:space="preserve">. HTSJDK, </w:t>
      </w:r>
      <w:r w:rsidR="003214E2" w:rsidRPr="003214E2">
        <w:rPr>
          <w:rFonts w:cstheme="minorHAnsi"/>
          <w:lang w:val="en-US"/>
        </w:rPr>
        <w:t xml:space="preserve">high-throughput sequencing data </w:t>
      </w:r>
      <w:r w:rsidR="003214E2">
        <w:rPr>
          <w:rFonts w:cstheme="minorHAnsi"/>
          <w:lang w:val="en-US"/>
        </w:rPr>
        <w:t xml:space="preserve"> java development kit. </w:t>
      </w:r>
      <w:r w:rsidR="00B12556">
        <w:rPr>
          <w:rFonts w:cstheme="minorHAnsi"/>
          <w:lang w:val="en-US"/>
        </w:rPr>
        <w:t xml:space="preserve">GATK, genome-analysis toolkit. </w:t>
      </w:r>
      <w:proofErr w:type="spellStart"/>
      <w:r w:rsidR="00C12A65">
        <w:rPr>
          <w:rFonts w:cstheme="minorHAnsi"/>
          <w:lang w:val="en-US"/>
        </w:rPr>
        <w:t>dbSNP</w:t>
      </w:r>
      <w:proofErr w:type="spellEnd"/>
      <w:r w:rsidR="00C12A65">
        <w:rPr>
          <w:rFonts w:cstheme="minorHAnsi"/>
          <w:lang w:val="en-US"/>
        </w:rPr>
        <w:t>, s</w:t>
      </w:r>
      <w:r w:rsidR="00C12A65" w:rsidRPr="00C12A65">
        <w:rPr>
          <w:rFonts w:cstheme="minorHAnsi"/>
          <w:lang w:val="en-US"/>
        </w:rPr>
        <w:t xml:space="preserve">ingle </w:t>
      </w:r>
      <w:r w:rsidR="00C12A65">
        <w:rPr>
          <w:rFonts w:cstheme="minorHAnsi"/>
          <w:lang w:val="en-US"/>
        </w:rPr>
        <w:t>n</w:t>
      </w:r>
      <w:r w:rsidR="00C12A65" w:rsidRPr="00C12A65">
        <w:rPr>
          <w:rFonts w:cstheme="minorHAnsi"/>
          <w:lang w:val="en-US"/>
        </w:rPr>
        <w:t xml:space="preserve">ucleotide </w:t>
      </w:r>
      <w:r w:rsidR="00C12A65">
        <w:rPr>
          <w:rFonts w:cstheme="minorHAnsi"/>
          <w:lang w:val="en-US"/>
        </w:rPr>
        <w:t>p</w:t>
      </w:r>
      <w:r w:rsidR="00C12A65" w:rsidRPr="00C12A65">
        <w:rPr>
          <w:rFonts w:cstheme="minorHAnsi"/>
          <w:lang w:val="en-US"/>
        </w:rPr>
        <w:t xml:space="preserve">olymorphism </w:t>
      </w:r>
      <w:r w:rsidR="00C12A65">
        <w:rPr>
          <w:rFonts w:cstheme="minorHAnsi"/>
          <w:lang w:val="en-US"/>
        </w:rPr>
        <w:t>d</w:t>
      </w:r>
      <w:r w:rsidR="00C12A65" w:rsidRPr="00C12A65">
        <w:rPr>
          <w:rFonts w:cstheme="minorHAnsi"/>
          <w:lang w:val="en-US"/>
        </w:rPr>
        <w:t>atabase</w:t>
      </w:r>
      <w:r w:rsidR="00294C78">
        <w:rPr>
          <w:rFonts w:cstheme="minorHAnsi"/>
          <w:lang w:val="en-US"/>
        </w:rPr>
        <w:t>.</w:t>
      </w:r>
      <w:r w:rsidR="00C12A65">
        <w:rPr>
          <w:rFonts w:cstheme="minorHAnsi"/>
          <w:lang w:val="en-US"/>
        </w:rPr>
        <w:t xml:space="preserve"> </w:t>
      </w:r>
    </w:p>
    <w:p w14:paraId="617E56B0" w14:textId="451EBD8C" w:rsidR="0092208E" w:rsidRPr="00290481" w:rsidRDefault="002E6AD6">
      <w:r>
        <w:lastRenderedPageBreak/>
        <w:t xml:space="preserve">Table 2. </w:t>
      </w:r>
      <w:r w:rsidR="0092208E">
        <w:t xml:space="preserve">Open-source tools for working with </w:t>
      </w:r>
      <w:r w:rsidR="00724602">
        <w:rPr>
          <w:rFonts w:cstheme="minorHAnsi"/>
          <w:lang w:val="en-US"/>
        </w:rPr>
        <w:t>GWAS-VCF</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8104C0">
            <w:pPr>
              <w:cnfStyle w:val="000000100000" w:firstRow="0" w:lastRow="0" w:firstColumn="0" w:lastColumn="0" w:oddVBand="0" w:evenVBand="0" w:oddHBand="1" w:evenHBand="0" w:firstRowFirstColumn="0" w:firstRowLastColumn="0" w:lastRowFirstColumn="0" w:lastRowLastColumn="0"/>
            </w:pPr>
            <w:hyperlink r:id="rId17" w:history="1">
              <w:r w:rsidR="00C75EEC">
                <w:rPr>
                  <w:rStyle w:val="Hyperlink"/>
                </w:rPr>
                <w:t>https://github.com/mrcieu/gwas2vcf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0835CCF7" w:rsidR="00C75EEC" w:rsidRDefault="00C75EEC">
            <w:r>
              <w:t>gwas2vcfweb</w:t>
            </w:r>
            <w:r w:rsidR="00DB31D8">
              <w:t xml:space="preserve"> </w:t>
            </w:r>
            <w:hyperlink r:id="rId18" w:history="1">
              <w:r w:rsidR="0048029C" w:rsidRPr="001750CC">
                <w:rPr>
                  <w:rStyle w:val="Hyperlink"/>
                </w:rPr>
                <w:t>http://64.227.44.193</w:t>
              </w:r>
            </w:hyperlink>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3F15468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7A3BF0">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[32]","plainTextFormattedCitation":"[32]","previouslyFormattedCitation":"[32]"},"properties":{"noteIndex":0},"schema":"https://github.com/citation-style-language/schema/raw/master/csl-citation.json"}</w:instrText>
            </w:r>
            <w:r w:rsidR="00846CF0">
              <w:fldChar w:fldCharType="separate"/>
            </w:r>
            <w:r w:rsidR="009652B7" w:rsidRPr="009652B7">
              <w:rPr>
                <w:noProof/>
              </w:rPr>
              <w:t>[32]</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8104C0" w:rsidP="002E5D2A">
            <w:pPr>
              <w:cnfStyle w:val="000000000000" w:firstRow="0" w:lastRow="0" w:firstColumn="0" w:lastColumn="0" w:oddVBand="0" w:evenVBand="0" w:oddHBand="0" w:evenHBand="0" w:firstRowFirstColumn="0" w:firstRowLastColumn="0" w:lastRowFirstColumn="0" w:lastRowLastColumn="0"/>
            </w:pPr>
            <w:hyperlink r:id="rId19"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E9DE253" w:rsidR="00846CF0" w:rsidRDefault="002E5D2A">
            <w:pPr>
              <w:cnfStyle w:val="000000100000" w:firstRow="0" w:lastRow="0" w:firstColumn="0" w:lastColumn="0" w:oddVBand="0" w:evenVBand="0" w:oddHBand="1"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8104C0" w:rsidP="00C75EEC">
            <w:pPr>
              <w:cnfStyle w:val="000000100000" w:firstRow="0" w:lastRow="0" w:firstColumn="0" w:lastColumn="0" w:oddVBand="0" w:evenVBand="0" w:oddHBand="1" w:evenHBand="0" w:firstRowFirstColumn="0" w:firstRowLastColumn="0" w:lastRowFirstColumn="0" w:lastRowLastColumn="0"/>
            </w:pPr>
            <w:hyperlink r:id="rId20"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7ABB67F2" w:rsidR="002E5D2A" w:rsidRDefault="002E5D2A">
            <w:pPr>
              <w:cnfStyle w:val="000000000000" w:firstRow="0" w:lastRow="0" w:firstColumn="0" w:lastColumn="0" w:oddVBand="0" w:evenVBand="0" w:oddHBand="0" w:evenHBand="0" w:firstRowFirstColumn="0" w:firstRowLastColumn="0" w:lastRowFirstColumn="0" w:lastRowLastColumn="0"/>
            </w:pPr>
            <w:r>
              <w:t xml:space="preserve">Library for querying and reading </w:t>
            </w:r>
            <w:r w:rsidR="00177D0F">
              <w:t>GWAS-VCF</w:t>
            </w:r>
            <w:r>
              <w:t xml:space="preserve">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8104C0" w:rsidP="00C75EEC">
            <w:pPr>
              <w:cnfStyle w:val="000000000000" w:firstRow="0" w:lastRow="0" w:firstColumn="0" w:lastColumn="0" w:oddVBand="0" w:evenVBand="0" w:oddHBand="0" w:evenHBand="0" w:firstRowFirstColumn="0" w:firstRowLastColumn="0" w:lastRowFirstColumn="0" w:lastRowLastColumn="0"/>
            </w:pPr>
            <w:hyperlink r:id="rId21"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8104C0" w:rsidP="00C75EEC">
            <w:pPr>
              <w:cnfStyle w:val="000000100000" w:firstRow="0" w:lastRow="0" w:firstColumn="0" w:lastColumn="0" w:oddVBand="0" w:evenVBand="0" w:oddHBand="1" w:evenHBand="0" w:firstRowFirstColumn="0" w:firstRowLastColumn="0" w:lastRowFirstColumn="0" w:lastRowLastColumn="0"/>
            </w:pPr>
            <w:hyperlink r:id="rId22"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5D01CBA0"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0A4B70">
              <w:rPr>
                <w:rFonts w:cstheme="minorHAnsi"/>
                <w:lang w:val="en-US"/>
              </w:rPr>
              <w:t xml:space="preserve"> </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r w:rsidR="000A4B70">
              <w:rPr>
                <w:rFonts w:cstheme="minorHAnsi"/>
                <w:lang w:val="en-US"/>
              </w:rPr>
              <w:t xml:space="preserve"> (patch)</w:t>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8104C0" w:rsidP="00DA789F">
            <w:pPr>
              <w:cnfStyle w:val="000000000000" w:firstRow="0" w:lastRow="0" w:firstColumn="0" w:lastColumn="0" w:oddVBand="0" w:evenVBand="0" w:oddHBand="0" w:evenHBand="0" w:firstRowFirstColumn="0" w:firstRowLastColumn="0" w:lastRowFirstColumn="0" w:lastRowLastColumn="0"/>
            </w:pPr>
            <w:hyperlink r:id="rId23"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3E016C81"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57AC5EB6" w14:textId="2B4509B3" w:rsidR="00627791" w:rsidRDefault="00627791">
      <w:r>
        <w:rPr>
          <w:noProof/>
        </w:rPr>
        <w:drawing>
          <wp:inline distT="0" distB="0" distL="0" distR="0" wp14:anchorId="1291D0AD" wp14:editId="0597340B">
            <wp:extent cx="5817228" cy="33499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cf_schematic2.pdf"/>
                    <pic:cNvPicPr/>
                  </pic:nvPicPr>
                  <pic:blipFill rotWithShape="1">
                    <a:blip r:embed="rId24">
                      <a:extLst>
                        <a:ext uri="{28A0092B-C50C-407E-A947-70E740481C1C}">
                          <a14:useLocalDpi xmlns:a14="http://schemas.microsoft.com/office/drawing/2010/main" val="0"/>
                        </a:ext>
                      </a:extLst>
                    </a:blip>
                    <a:srcRect l="8507" t="14994" r="7034" b="16178"/>
                    <a:stretch/>
                  </pic:blipFill>
                  <pic:spPr bwMode="auto">
                    <a:xfrm>
                      <a:off x="0" y="0"/>
                      <a:ext cx="5830079" cy="3357353"/>
                    </a:xfrm>
                    <a:prstGeom prst="rect">
                      <a:avLst/>
                    </a:prstGeom>
                    <a:ln>
                      <a:noFill/>
                    </a:ln>
                    <a:extLst>
                      <a:ext uri="{53640926-AAD7-44D8-BBD7-CCE9431645EC}">
                        <a14:shadowObscured xmlns:a14="http://schemas.microsoft.com/office/drawing/2010/main"/>
                      </a:ext>
                    </a:extLst>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7EFC1151"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101E5F">
        <w:fldChar w:fldCharType="separate"/>
      </w:r>
      <w:r w:rsidR="006E51E0" w:rsidRPr="006E51E0">
        <w:rPr>
          <w:noProof/>
        </w:rPr>
        <w:t>[22]</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480089">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[23]","plainTextFormattedCitation":"[23]","previouslyFormattedCitation":"[23]"},"properties":{"noteIndex":0},"schema":"https://github.com/citation-style-language/schema/raw/master/csl-citation.json"}</w:instrText>
      </w:r>
      <w:r w:rsidR="00101E5F">
        <w:fldChar w:fldCharType="separate"/>
      </w:r>
      <w:r w:rsidR="006E51E0" w:rsidRPr="006E51E0">
        <w:rPr>
          <w:noProof/>
        </w:rPr>
        <w:t>[23]</w:t>
      </w:r>
      <w:r w:rsidR="00101E5F">
        <w:fldChar w:fldCharType="end"/>
      </w:r>
      <w:r w:rsidR="00101E5F">
        <w:t xml:space="preserve"> </w:t>
      </w:r>
      <w:r w:rsidR="005E1F82">
        <w:t xml:space="preserve">were evaluated using uncompressed and GZIP/BGZIP </w:t>
      </w:r>
      <w:r w:rsidR="00F07F66">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rsidR="00F07F66">
        <w:fldChar w:fldCharType="separate"/>
      </w:r>
      <w:r w:rsidR="006E51E0" w:rsidRPr="006E51E0">
        <w:rPr>
          <w:noProof/>
        </w:rPr>
        <w:t>[22]</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0AD6DFDF"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were evaluated using uncompressed and GZIP/BGZIP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25D39AD8"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were evaluated using uncompressed and GZIP/BGZIP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95E98EF" w:rsidR="008B7E0F"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were evaluated using uncompressed and GZIP/BGZIP </w:t>
      </w:r>
      <w:r>
        <w:fldChar w:fldCharType="begin" w:fldLock="1"/>
      </w:r>
      <w:r w:rsidR="00480089">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[22]","plainTextFormattedCitation":"[22]","previouslyFormattedCitation":"[22]"},"properties":{"noteIndex":0},"schema":"https://github.com/citation-style-language/schema/raw/master/csl-citation.json"}</w:instrText>
      </w:r>
      <w:r>
        <w:fldChar w:fldCharType="separate"/>
      </w:r>
      <w:r w:rsidR="006E51E0" w:rsidRPr="006E51E0">
        <w:rPr>
          <w:noProof/>
        </w:rPr>
        <w:t>[22]</w:t>
      </w:r>
      <w:r>
        <w:fldChar w:fldCharType="end"/>
      </w:r>
      <w:r>
        <w:t xml:space="preserve"> compressed files. Error bars represent the 95% confidence interval.</w:t>
      </w:r>
    </w:p>
    <w:p w14:paraId="32CEDE15" w14:textId="77777777" w:rsidR="008B7E0F" w:rsidRDefault="008B7E0F">
      <w:r>
        <w:br w:type="page"/>
      </w:r>
    </w:p>
    <w:p w14:paraId="7DAB654F" w14:textId="363E77F5" w:rsidR="00461868" w:rsidRDefault="008B7E0F" w:rsidP="00E5000C">
      <w:r>
        <w:lastRenderedPageBreak/>
        <w:t>Supplementary</w:t>
      </w:r>
      <w:r w:rsidR="00B13612">
        <w:t xml:space="preserve"> Table 1. VCF </w:t>
      </w:r>
      <w:r w:rsidR="00847828">
        <w:t>header metadata fields</w:t>
      </w:r>
      <w:r w:rsidR="004C3CED">
        <w:t xml:space="preserve"> </w:t>
      </w:r>
      <w:r w:rsidR="00B13612">
        <w:t>for GWAS summary statistics</w:t>
      </w:r>
    </w:p>
    <w:tbl>
      <w:tblPr>
        <w:tblStyle w:val="GridTable4-Accent5"/>
        <w:tblW w:w="9482" w:type="dxa"/>
        <w:tblLook w:val="04A0" w:firstRow="1" w:lastRow="0" w:firstColumn="1" w:lastColumn="0" w:noHBand="0" w:noVBand="1"/>
      </w:tblPr>
      <w:tblGrid>
        <w:gridCol w:w="2750"/>
        <w:gridCol w:w="1038"/>
        <w:gridCol w:w="5694"/>
      </w:tblGrid>
      <w:tr w:rsidR="004C3CED" w:rsidRPr="004C3CED" w14:paraId="63BB3A2F" w14:textId="77777777" w:rsidTr="004C3CE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6DCC8151" w14:textId="77777777" w:rsidR="004C3CED" w:rsidRPr="004C3CED" w:rsidRDefault="004C3CED" w:rsidP="004C3CED">
            <w:pPr>
              <w:rPr>
                <w:rFonts w:ascii="Calibri" w:eastAsia="Times New Roman" w:hAnsi="Calibri" w:cs="Calibri"/>
                <w:color w:val="000000"/>
                <w:lang w:eastAsia="en-GB"/>
              </w:rPr>
            </w:pPr>
            <w:r w:rsidRPr="004C3CED">
              <w:rPr>
                <w:rFonts w:ascii="Calibri" w:eastAsia="Times New Roman" w:hAnsi="Calibri" w:cs="Calibri"/>
                <w:color w:val="000000"/>
                <w:lang w:eastAsia="en-GB"/>
              </w:rPr>
              <w:t>Field</w:t>
            </w:r>
          </w:p>
        </w:tc>
        <w:tc>
          <w:tcPr>
            <w:tcW w:w="1038" w:type="dxa"/>
            <w:noWrap/>
            <w:hideMark/>
          </w:tcPr>
          <w:p w14:paraId="598A01FA"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Type</w:t>
            </w:r>
          </w:p>
        </w:tc>
        <w:tc>
          <w:tcPr>
            <w:tcW w:w="5694" w:type="dxa"/>
            <w:noWrap/>
            <w:hideMark/>
          </w:tcPr>
          <w:p w14:paraId="1E7AAFE9" w14:textId="77777777" w:rsidR="004C3CED" w:rsidRPr="004C3CED" w:rsidRDefault="004C3CED" w:rsidP="004C3C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Description</w:t>
            </w:r>
          </w:p>
        </w:tc>
      </w:tr>
      <w:tr w:rsidR="004C3CED" w:rsidRPr="004C3CED" w14:paraId="1A50ADA8"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0B4144A"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TotalVariants</w:t>
            </w:r>
            <w:proofErr w:type="spellEnd"/>
          </w:p>
        </w:tc>
        <w:tc>
          <w:tcPr>
            <w:tcW w:w="1038" w:type="dxa"/>
            <w:noWrap/>
            <w:hideMark/>
          </w:tcPr>
          <w:p w14:paraId="377B0DFC"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6D451B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in input</w:t>
            </w:r>
          </w:p>
        </w:tc>
      </w:tr>
      <w:tr w:rsidR="004C3CED" w:rsidRPr="004C3CED" w14:paraId="70E66E74"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22D263"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VariantsNotRead</w:t>
            </w:r>
            <w:proofErr w:type="spellEnd"/>
          </w:p>
        </w:tc>
        <w:tc>
          <w:tcPr>
            <w:tcW w:w="1038" w:type="dxa"/>
            <w:noWrap/>
            <w:hideMark/>
          </w:tcPr>
          <w:p w14:paraId="66EDD6F6"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D5C81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Number of variants that could not be read</w:t>
            </w:r>
          </w:p>
        </w:tc>
      </w:tr>
      <w:tr w:rsidR="004C3CED" w:rsidRPr="004C3CED" w14:paraId="61A32F6E"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53285E56"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HarmonisedVariants</w:t>
            </w:r>
            <w:proofErr w:type="spellEnd"/>
          </w:p>
        </w:tc>
        <w:tc>
          <w:tcPr>
            <w:tcW w:w="1038" w:type="dxa"/>
            <w:noWrap/>
            <w:hideMark/>
          </w:tcPr>
          <w:p w14:paraId="4EB7EF5E"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0166D918"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harmonised variants</w:t>
            </w:r>
          </w:p>
        </w:tc>
      </w:tr>
      <w:tr w:rsidR="004C3CED" w:rsidRPr="004C3CED" w14:paraId="3B92A7E6"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4C5F7444"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VariantsNotHarmonised</w:t>
            </w:r>
            <w:proofErr w:type="spellEnd"/>
          </w:p>
        </w:tc>
        <w:tc>
          <w:tcPr>
            <w:tcW w:w="1038" w:type="dxa"/>
            <w:noWrap/>
            <w:hideMark/>
          </w:tcPr>
          <w:p w14:paraId="04FC29D3"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8DD4450"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that could not be harmonised</w:t>
            </w:r>
          </w:p>
        </w:tc>
      </w:tr>
      <w:tr w:rsidR="004C3CED" w:rsidRPr="004C3CED" w14:paraId="36603A17"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043FFF8B"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SwitchedAlleles</w:t>
            </w:r>
            <w:proofErr w:type="spellEnd"/>
          </w:p>
        </w:tc>
        <w:tc>
          <w:tcPr>
            <w:tcW w:w="1038" w:type="dxa"/>
            <w:noWrap/>
            <w:hideMark/>
          </w:tcPr>
          <w:p w14:paraId="263B3AEF"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4950A89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variants strand switched</w:t>
            </w:r>
          </w:p>
        </w:tc>
      </w:tr>
      <w:tr w:rsidR="004C3CED" w:rsidRPr="004C3CED" w14:paraId="22256B77"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24A155A8"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TotalControls</w:t>
            </w:r>
            <w:proofErr w:type="spellEnd"/>
          </w:p>
        </w:tc>
        <w:tc>
          <w:tcPr>
            <w:tcW w:w="1038" w:type="dxa"/>
            <w:noWrap/>
            <w:hideMark/>
          </w:tcPr>
          <w:p w14:paraId="5C5FC494"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61054498"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controls in the association study</w:t>
            </w:r>
          </w:p>
        </w:tc>
      </w:tr>
      <w:tr w:rsidR="004C3CED" w:rsidRPr="004C3CED" w14:paraId="55435446" w14:textId="77777777" w:rsidTr="004C3C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0986B75"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TotalCases</w:t>
            </w:r>
            <w:proofErr w:type="spellEnd"/>
          </w:p>
        </w:tc>
        <w:tc>
          <w:tcPr>
            <w:tcW w:w="1038" w:type="dxa"/>
            <w:noWrap/>
            <w:hideMark/>
          </w:tcPr>
          <w:p w14:paraId="425F15F6"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Integer</w:t>
            </w:r>
          </w:p>
        </w:tc>
        <w:tc>
          <w:tcPr>
            <w:tcW w:w="5694" w:type="dxa"/>
            <w:noWrap/>
            <w:hideMark/>
          </w:tcPr>
          <w:p w14:paraId="54DA4985" w14:textId="77777777" w:rsidR="004C3CED" w:rsidRPr="004C3CED" w:rsidRDefault="004C3CED" w:rsidP="004C3C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Total number of cases in the association study</w:t>
            </w:r>
          </w:p>
        </w:tc>
      </w:tr>
      <w:tr w:rsidR="004C3CED" w:rsidRPr="004C3CED" w14:paraId="3F015069" w14:textId="77777777" w:rsidTr="004C3CED">
        <w:trPr>
          <w:trHeight w:val="320"/>
        </w:trPr>
        <w:tc>
          <w:tcPr>
            <w:cnfStyle w:val="001000000000" w:firstRow="0" w:lastRow="0" w:firstColumn="1" w:lastColumn="0" w:oddVBand="0" w:evenVBand="0" w:oddHBand="0" w:evenHBand="0" w:firstRowFirstColumn="0" w:firstRowLastColumn="0" w:lastRowFirstColumn="0" w:lastRowLastColumn="0"/>
            <w:tcW w:w="2750" w:type="dxa"/>
            <w:noWrap/>
            <w:hideMark/>
          </w:tcPr>
          <w:p w14:paraId="1304DCEC" w14:textId="77777777" w:rsidR="004C3CED" w:rsidRPr="004C3CED" w:rsidRDefault="004C3CED" w:rsidP="004C3CED">
            <w:pPr>
              <w:rPr>
                <w:rFonts w:ascii="Calibri" w:eastAsia="Times New Roman" w:hAnsi="Calibri" w:cs="Calibri"/>
                <w:color w:val="000000"/>
                <w:lang w:eastAsia="en-GB"/>
              </w:rPr>
            </w:pPr>
            <w:proofErr w:type="spellStart"/>
            <w:r w:rsidRPr="004C3CED">
              <w:rPr>
                <w:rFonts w:ascii="Calibri" w:eastAsia="Times New Roman" w:hAnsi="Calibri" w:cs="Calibri"/>
                <w:color w:val="000000"/>
                <w:lang w:eastAsia="en-GB"/>
              </w:rPr>
              <w:t>StudyType</w:t>
            </w:r>
            <w:proofErr w:type="spellEnd"/>
          </w:p>
        </w:tc>
        <w:tc>
          <w:tcPr>
            <w:tcW w:w="1038" w:type="dxa"/>
            <w:noWrap/>
            <w:hideMark/>
          </w:tcPr>
          <w:p w14:paraId="3C9BF4E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String</w:t>
            </w:r>
          </w:p>
        </w:tc>
        <w:tc>
          <w:tcPr>
            <w:tcW w:w="5694" w:type="dxa"/>
            <w:noWrap/>
            <w:hideMark/>
          </w:tcPr>
          <w:p w14:paraId="460EC0A5" w14:textId="77777777" w:rsidR="004C3CED" w:rsidRPr="004C3CED" w:rsidRDefault="004C3CED" w:rsidP="004C3C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4C3CED">
              <w:rPr>
                <w:rFonts w:ascii="Calibri" w:eastAsia="Times New Roman" w:hAnsi="Calibri" w:cs="Calibri"/>
                <w:color w:val="000000"/>
                <w:lang w:eastAsia="en-GB"/>
              </w:rPr>
              <w:t xml:space="preserve">Type of GWAS study [Continuous or </w:t>
            </w:r>
            <w:proofErr w:type="spellStart"/>
            <w:r w:rsidRPr="004C3CED">
              <w:rPr>
                <w:rFonts w:ascii="Calibri" w:eastAsia="Times New Roman" w:hAnsi="Calibri" w:cs="Calibri"/>
                <w:color w:val="000000"/>
                <w:lang w:eastAsia="en-GB"/>
              </w:rPr>
              <w:t>CaseControl</w:t>
            </w:r>
            <w:proofErr w:type="spellEnd"/>
            <w:r w:rsidRPr="004C3CED">
              <w:rPr>
                <w:rFonts w:ascii="Calibri" w:eastAsia="Times New Roman" w:hAnsi="Calibri" w:cs="Calibri"/>
                <w:color w:val="000000"/>
                <w:lang w:eastAsia="en-GB"/>
              </w:rPr>
              <w:t>]</w:t>
            </w:r>
          </w:p>
        </w:tc>
      </w:tr>
    </w:tbl>
    <w:p w14:paraId="2FA789FA" w14:textId="77777777" w:rsidR="00C9091B" w:rsidRDefault="00C9091B">
      <w:r>
        <w:br w:type="page"/>
      </w:r>
    </w:p>
    <w:p w14:paraId="2A06DC60" w14:textId="5E569778" w:rsidR="004C3CED" w:rsidRDefault="00C9091B" w:rsidP="00E5000C">
      <w:r>
        <w:lastRenderedPageBreak/>
        <w:t>Supplementary Table 2.</w:t>
      </w:r>
      <w:r w:rsidR="00F13621">
        <w:t xml:space="preserve"> </w:t>
      </w:r>
      <w:r w:rsidR="004D51D4">
        <w:t>VCF variant metadata fields for GWAS summary statistics</w:t>
      </w:r>
    </w:p>
    <w:tbl>
      <w:tblPr>
        <w:tblStyle w:val="GridTable4-Accent5"/>
        <w:tblW w:w="8354" w:type="dxa"/>
        <w:tblLook w:val="04A0" w:firstRow="1" w:lastRow="0" w:firstColumn="1" w:lastColumn="0" w:noHBand="0" w:noVBand="1"/>
      </w:tblPr>
      <w:tblGrid>
        <w:gridCol w:w="814"/>
        <w:gridCol w:w="840"/>
        <w:gridCol w:w="6700"/>
      </w:tblGrid>
      <w:tr w:rsidR="00F13621" w:rsidRPr="00F13621" w14:paraId="5E250825" w14:textId="77777777" w:rsidTr="00F1362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50C7264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Field</w:t>
            </w:r>
          </w:p>
        </w:tc>
        <w:tc>
          <w:tcPr>
            <w:tcW w:w="840" w:type="dxa"/>
            <w:noWrap/>
            <w:hideMark/>
          </w:tcPr>
          <w:p w14:paraId="031403A1"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Type</w:t>
            </w:r>
          </w:p>
        </w:tc>
        <w:tc>
          <w:tcPr>
            <w:tcW w:w="6700" w:type="dxa"/>
            <w:noWrap/>
            <w:hideMark/>
          </w:tcPr>
          <w:p w14:paraId="31DBF3CF" w14:textId="77777777" w:rsidR="00F13621" w:rsidRPr="00F13621" w:rsidRDefault="00F13621" w:rsidP="00F1362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Description</w:t>
            </w:r>
          </w:p>
        </w:tc>
      </w:tr>
      <w:tr w:rsidR="00F13621" w:rsidRPr="00F13621" w14:paraId="450AE4E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B649E8"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ES</w:t>
            </w:r>
          </w:p>
        </w:tc>
        <w:tc>
          <w:tcPr>
            <w:tcW w:w="840" w:type="dxa"/>
            <w:noWrap/>
            <w:hideMark/>
          </w:tcPr>
          <w:p w14:paraId="653E3AA5"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F5CC55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Effect size estimate relative to the alternative allele</w:t>
            </w:r>
          </w:p>
        </w:tc>
      </w:tr>
      <w:tr w:rsidR="00F13621" w:rsidRPr="00F13621" w14:paraId="75FC56C5"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DFB82E0"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SE</w:t>
            </w:r>
          </w:p>
        </w:tc>
        <w:tc>
          <w:tcPr>
            <w:tcW w:w="840" w:type="dxa"/>
            <w:noWrap/>
            <w:hideMark/>
          </w:tcPr>
          <w:p w14:paraId="44D89DDF"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52D4D5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Standard error of effect size estimate</w:t>
            </w:r>
          </w:p>
        </w:tc>
      </w:tr>
      <w:tr w:rsidR="00F13621" w:rsidRPr="00F13621" w14:paraId="5368FF22"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99B9CD"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LP</w:t>
            </w:r>
          </w:p>
        </w:tc>
        <w:tc>
          <w:tcPr>
            <w:tcW w:w="840" w:type="dxa"/>
            <w:noWrap/>
            <w:hideMark/>
          </w:tcPr>
          <w:p w14:paraId="6079DF96"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3E836FE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-log10 p-value for effect estimate</w:t>
            </w:r>
          </w:p>
        </w:tc>
      </w:tr>
      <w:tr w:rsidR="00F13621" w:rsidRPr="00F13621" w14:paraId="64E1F402"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7E108BBF"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AF</w:t>
            </w:r>
          </w:p>
        </w:tc>
        <w:tc>
          <w:tcPr>
            <w:tcW w:w="840" w:type="dxa"/>
            <w:noWrap/>
            <w:hideMark/>
          </w:tcPr>
          <w:p w14:paraId="5BCE1AC4"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E5BF20"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Alternate allele frequency in the association study</w:t>
            </w:r>
          </w:p>
        </w:tc>
      </w:tr>
      <w:tr w:rsidR="00F13621" w:rsidRPr="00F13621" w14:paraId="4F1F6D30"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B5AD235"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SS</w:t>
            </w:r>
          </w:p>
        </w:tc>
        <w:tc>
          <w:tcPr>
            <w:tcW w:w="840" w:type="dxa"/>
            <w:noWrap/>
            <w:hideMark/>
          </w:tcPr>
          <w:p w14:paraId="763F2127"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6EE7D691"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Sample size used to estimate genetic effect</w:t>
            </w:r>
          </w:p>
        </w:tc>
      </w:tr>
      <w:tr w:rsidR="00F13621" w:rsidRPr="00F13621" w14:paraId="00919808"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3ACB5AA"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EZ</w:t>
            </w:r>
          </w:p>
        </w:tc>
        <w:tc>
          <w:tcPr>
            <w:tcW w:w="840" w:type="dxa"/>
            <w:noWrap/>
            <w:hideMark/>
          </w:tcPr>
          <w:p w14:paraId="13C1EB77"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1172EA42" w14:textId="49F4D3A9"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 xml:space="preserve">Z-score provided if it was used to derive the </w:t>
            </w:r>
            <w:r w:rsidR="008A5FBA">
              <w:rPr>
                <w:rFonts w:ascii="Calibri" w:eastAsia="Times New Roman" w:hAnsi="Calibri" w:cs="Calibri"/>
                <w:color w:val="000000"/>
                <w:lang w:eastAsia="en-GB"/>
              </w:rPr>
              <w:t>ES</w:t>
            </w:r>
            <w:r w:rsidRPr="00F13621">
              <w:rPr>
                <w:rFonts w:ascii="Calibri" w:eastAsia="Times New Roman" w:hAnsi="Calibri" w:cs="Calibri"/>
                <w:color w:val="000000"/>
                <w:lang w:eastAsia="en-GB"/>
              </w:rPr>
              <w:t xml:space="preserve"> and SE fields</w:t>
            </w:r>
          </w:p>
        </w:tc>
      </w:tr>
      <w:tr w:rsidR="00F13621" w:rsidRPr="00F13621" w14:paraId="783AF279"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6C822B44"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SI</w:t>
            </w:r>
          </w:p>
        </w:tc>
        <w:tc>
          <w:tcPr>
            <w:tcW w:w="840" w:type="dxa"/>
            <w:noWrap/>
            <w:hideMark/>
          </w:tcPr>
          <w:p w14:paraId="58C2D108"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44D9F28D"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Accuracy score of summary data imputation</w:t>
            </w:r>
          </w:p>
        </w:tc>
      </w:tr>
      <w:tr w:rsidR="00F13621" w:rsidRPr="00F13621" w14:paraId="354FC1B4" w14:textId="77777777" w:rsidTr="00F13621">
        <w:trPr>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0874F157"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NC</w:t>
            </w:r>
          </w:p>
        </w:tc>
        <w:tc>
          <w:tcPr>
            <w:tcW w:w="840" w:type="dxa"/>
            <w:noWrap/>
            <w:hideMark/>
          </w:tcPr>
          <w:p w14:paraId="095B40F2"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Float</w:t>
            </w:r>
          </w:p>
        </w:tc>
        <w:tc>
          <w:tcPr>
            <w:tcW w:w="6700" w:type="dxa"/>
            <w:noWrap/>
            <w:hideMark/>
          </w:tcPr>
          <w:p w14:paraId="0CD72915" w14:textId="77777777" w:rsidR="00F13621" w:rsidRPr="00F13621" w:rsidRDefault="00F13621" w:rsidP="00F1362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Number of cases used to estimate genetic effect</w:t>
            </w:r>
          </w:p>
        </w:tc>
      </w:tr>
      <w:tr w:rsidR="00F13621" w:rsidRPr="00F13621" w14:paraId="52F3C174" w14:textId="77777777" w:rsidTr="00F136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14" w:type="dxa"/>
            <w:noWrap/>
            <w:hideMark/>
          </w:tcPr>
          <w:p w14:paraId="4FC6DD46" w14:textId="77777777" w:rsidR="00F13621" w:rsidRPr="00F13621" w:rsidRDefault="00F13621" w:rsidP="00F13621">
            <w:pPr>
              <w:rPr>
                <w:rFonts w:ascii="Calibri" w:eastAsia="Times New Roman" w:hAnsi="Calibri" w:cs="Calibri"/>
                <w:color w:val="000000"/>
                <w:lang w:eastAsia="en-GB"/>
              </w:rPr>
            </w:pPr>
            <w:r w:rsidRPr="00F13621">
              <w:rPr>
                <w:rFonts w:ascii="Calibri" w:eastAsia="Times New Roman" w:hAnsi="Calibri" w:cs="Calibri"/>
                <w:color w:val="000000"/>
                <w:lang w:eastAsia="en-GB"/>
              </w:rPr>
              <w:t>ID</w:t>
            </w:r>
          </w:p>
        </w:tc>
        <w:tc>
          <w:tcPr>
            <w:tcW w:w="840" w:type="dxa"/>
            <w:noWrap/>
            <w:hideMark/>
          </w:tcPr>
          <w:p w14:paraId="1B2399D4"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String</w:t>
            </w:r>
          </w:p>
        </w:tc>
        <w:tc>
          <w:tcPr>
            <w:tcW w:w="6700" w:type="dxa"/>
            <w:noWrap/>
            <w:hideMark/>
          </w:tcPr>
          <w:p w14:paraId="3FD113DC" w14:textId="77777777" w:rsidR="00F13621" w:rsidRPr="00F13621" w:rsidRDefault="00F13621" w:rsidP="00F1362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13621">
              <w:rPr>
                <w:rFonts w:ascii="Calibri" w:eastAsia="Times New Roman" w:hAnsi="Calibri" w:cs="Calibri"/>
                <w:color w:val="000000"/>
                <w:lang w:eastAsia="en-GB"/>
              </w:rPr>
              <w:t>Study variant identifier</w:t>
            </w:r>
          </w:p>
        </w:tc>
      </w:tr>
    </w:tbl>
    <w:p w14:paraId="53B6B8F6" w14:textId="422DB2DA" w:rsidR="00B13612" w:rsidRPr="00A7451D" w:rsidRDefault="005B2919" w:rsidP="00E5000C">
      <w:r>
        <w:t>ES, effect size. SE, standard error. LP, log P value. AF, allele frequency. SS, sample size. EZ, effect Z-score. SI, summary imputation. NC, number of cases. ID, identifier.</w:t>
      </w:r>
    </w:p>
    <w:sectPr w:rsidR="00B13612" w:rsidRPr="00A7451D" w:rsidSect="00C57D6B">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cora, Edoardo" w:date="2020-03-17T10:46:00Z" w:initials="ME">
    <w:p w14:paraId="2571121E" w14:textId="14433666" w:rsidR="00736953" w:rsidRDefault="00736953">
      <w:pPr>
        <w:pStyle w:val="CommentText"/>
      </w:pPr>
      <w:r>
        <w:rPr>
          <w:rStyle w:val="CommentReference"/>
        </w:rPr>
        <w:annotationRef/>
      </w:r>
      <w:r>
        <w:t>I think we need to think of a sexier title if we want to submit to Nature Genetics</w:t>
      </w:r>
    </w:p>
  </w:comment>
  <w:comment w:id="58" w:author="Marcora, Edoardo" w:date="2020-03-17T11:09:00Z" w:initials="ME">
    <w:p w14:paraId="68578FDD" w14:textId="6D1C2E99" w:rsidR="00052F2C" w:rsidRDefault="00052F2C">
      <w:pPr>
        <w:pStyle w:val="CommentText"/>
      </w:pPr>
      <w:r>
        <w:rPr>
          <w:rStyle w:val="CommentReference"/>
        </w:rPr>
        <w:annotationRef/>
      </w:r>
      <w:r>
        <w:t>Should we perhaps more specifically say something like “pathway analysis”?</w:t>
      </w:r>
    </w:p>
  </w:comment>
  <w:comment w:id="71" w:author="Marcora, Edoardo" w:date="2020-03-17T12:05:00Z" w:initials="ME">
    <w:p w14:paraId="59F091B5" w14:textId="2C801B6F" w:rsidR="00801597" w:rsidRDefault="00801597">
      <w:pPr>
        <w:pStyle w:val="CommentText"/>
      </w:pPr>
      <w:r>
        <w:rPr>
          <w:rStyle w:val="CommentReference"/>
        </w:rPr>
        <w:annotationRef/>
      </w:r>
      <w:r>
        <w:t>We should add a link to the spec online and</w:t>
      </w:r>
      <w:r w:rsidR="000F4770">
        <w:t xml:space="preserve"> have a versioning system, so that the data schema can be evolved/expanded over time</w:t>
      </w:r>
    </w:p>
  </w:comment>
  <w:comment w:id="72" w:author="Matt Lyon" w:date="2020-03-16T15:37:00Z" w:initials="ML">
    <w:p w14:paraId="2EE90B04" w14:textId="4F60093B" w:rsidR="00736953" w:rsidRDefault="00736953">
      <w:pPr>
        <w:pStyle w:val="CommentText"/>
      </w:pPr>
      <w:r>
        <w:rPr>
          <w:rStyle w:val="CommentReference"/>
        </w:rPr>
        <w:annotationRef/>
      </w:r>
      <w:r>
        <w:t>@Dado/Shea please add your references</w:t>
      </w:r>
    </w:p>
  </w:comment>
  <w:comment w:id="78" w:author="Marcora, Edoardo" w:date="2020-03-17T12:11:00Z" w:initials="ME">
    <w:p w14:paraId="0463928A" w14:textId="648675D9" w:rsidR="000F4770" w:rsidRDefault="000F4770">
      <w:pPr>
        <w:pStyle w:val="CommentText"/>
      </w:pPr>
      <w:r>
        <w:rPr>
          <w:rStyle w:val="CommentReference"/>
        </w:rPr>
        <w:annotationRef/>
      </w:r>
      <w:r>
        <w:t xml:space="preserve">We should mention using existing gene ontologies and commonly used identifiers (e.g., </w:t>
      </w:r>
      <w:proofErr w:type="spellStart"/>
      <w:r>
        <w:t>Ensembl</w:t>
      </w:r>
      <w:proofErr w:type="spellEnd"/>
      <w:r>
        <w:t xml:space="preserve"> Gene IDs) along with including their source and version</w:t>
      </w:r>
    </w:p>
  </w:comment>
  <w:comment w:id="84" w:author="Marcora, Edoardo" w:date="2020-03-17T12:10:00Z" w:initials="ME">
    <w:p w14:paraId="6F06B7EB" w14:textId="721F3E3D" w:rsidR="000F4770" w:rsidRDefault="000F4770">
      <w:pPr>
        <w:pStyle w:val="CommentText"/>
      </w:pPr>
      <w:r>
        <w:rPr>
          <w:rStyle w:val="CommentReference"/>
        </w:rPr>
        <w:annotationRef/>
      </w:r>
      <w:r w:rsidR="00CC1C39">
        <w:t xml:space="preserve">Isn’t this redundant with trait description? </w:t>
      </w:r>
      <w:r>
        <w:t>What about survival/hazard ratios?</w:t>
      </w:r>
    </w:p>
  </w:comment>
  <w:comment w:id="85" w:author="Marcora, Edoardo" w:date="2020-03-17T12:14:00Z" w:initials="ME">
    <w:p w14:paraId="0C5AFA14" w14:textId="4092C4B7" w:rsidR="000F4770" w:rsidRDefault="000F4770">
      <w:pPr>
        <w:pStyle w:val="CommentText"/>
      </w:pPr>
      <w:r>
        <w:rPr>
          <w:rStyle w:val="CommentReference"/>
        </w:rPr>
        <w:annotationRef/>
      </w:r>
      <w:r>
        <w:t xml:space="preserve">Better to use an UUID for variants and add </w:t>
      </w:r>
      <w:proofErr w:type="spellStart"/>
      <w:r>
        <w:t>dbSNP</w:t>
      </w:r>
      <w:proofErr w:type="spellEnd"/>
      <w:r>
        <w:t xml:space="preserve"> or other identifiers in the INFO field (including their source and version in the metadata). The VCF format already has similar fields to indicate membership to 1000G and </w:t>
      </w:r>
      <w:proofErr w:type="spellStart"/>
      <w:r>
        <w:t>dbSNP</w:t>
      </w:r>
      <w:proofErr w:type="spellEnd"/>
    </w:p>
  </w:comment>
  <w:comment w:id="86" w:author="Marcora, Edoardo" w:date="2020-03-17T12:18:00Z" w:initials="ME">
    <w:p w14:paraId="516853AB" w14:textId="56F2B18F" w:rsidR="000F4770" w:rsidRDefault="000F4770">
      <w:pPr>
        <w:pStyle w:val="CommentText"/>
      </w:pPr>
      <w:r>
        <w:rPr>
          <w:rStyle w:val="CommentReference"/>
        </w:rPr>
        <w:annotationRef/>
      </w:r>
      <w:r>
        <w:t>What about QUAL?</w:t>
      </w:r>
    </w:p>
  </w:comment>
  <w:comment w:id="101" w:author="Marcora, Edoardo" w:date="2020-03-17T13:19:00Z" w:initials="ME">
    <w:p w14:paraId="5F8DFA82" w14:textId="66473EEB" w:rsidR="00CC1C39" w:rsidRDefault="00CC1C39">
      <w:pPr>
        <w:pStyle w:val="CommentText"/>
      </w:pPr>
      <w:r>
        <w:rPr>
          <w:rStyle w:val="CommentReference"/>
        </w:rPr>
        <w:annotationRef/>
      </w:r>
      <w:r>
        <w:t>Not sure about these. Trait identifier should be used instead of the sample id. Study allele frequency should be variant-level data.</w:t>
      </w:r>
    </w:p>
  </w:comment>
  <w:comment w:id="103" w:author="Marcora, Edoardo" w:date="2020-03-17T13:52:00Z" w:initials="ME">
    <w:p w14:paraId="09E4B98D" w14:textId="7B45D248" w:rsidR="00597AB6" w:rsidRDefault="00597AB6">
      <w:pPr>
        <w:pStyle w:val="CommentText"/>
      </w:pPr>
      <w:r>
        <w:rPr>
          <w:rStyle w:val="CommentReference"/>
        </w:rPr>
        <w:annotationRef/>
      </w:r>
      <w:r>
        <w:t>We need to discuss indels, including normalization and trimming</w:t>
      </w:r>
    </w:p>
  </w:comment>
  <w:comment w:id="106" w:author="Marcora, Edoardo" w:date="2020-03-17T13:54:00Z" w:initials="ME">
    <w:p w14:paraId="13516745" w14:textId="61B717C5" w:rsidR="00597AB6" w:rsidRDefault="00597AB6">
      <w:pPr>
        <w:pStyle w:val="CommentText"/>
      </w:pPr>
      <w:r>
        <w:rPr>
          <w:rStyle w:val="CommentReference"/>
        </w:rPr>
        <w:annotationRef/>
      </w:r>
      <w:r>
        <w:t xml:space="preserve">We need to discuss the use of </w:t>
      </w:r>
      <w:proofErr w:type="spellStart"/>
      <w:r>
        <w:t>rsIDs</w:t>
      </w:r>
      <w:proofErr w:type="spellEnd"/>
      <w:r>
        <w:t xml:space="preserve"> as variant IDs</w:t>
      </w:r>
    </w:p>
  </w:comment>
  <w:comment w:id="107" w:author="Marcora, Edoardo" w:date="2020-03-17T13:55:00Z" w:initials="ME">
    <w:p w14:paraId="31280977" w14:textId="578097F8" w:rsidR="00597AB6" w:rsidRDefault="00597AB6">
      <w:pPr>
        <w:pStyle w:val="CommentText"/>
      </w:pPr>
      <w:r>
        <w:rPr>
          <w:rStyle w:val="CommentReference"/>
        </w:rPr>
        <w:annotationRef/>
      </w:r>
      <w:r>
        <w:t>Have you thought of a dynamically generated form based on the columns present in the file after uploading? With populated file column names (instead to error-prone column indexes) and drop-down list for mapping to VCF standard column names (some of which could be guessed and prepopulated based on file column names)?</w:t>
      </w:r>
    </w:p>
  </w:comment>
  <w:comment w:id="125" w:author="Marcora, Edoardo" w:date="2020-03-17T14:10:00Z" w:initials="ME">
    <w:p w14:paraId="190B1C6A" w14:textId="6B2B089E" w:rsidR="00671486" w:rsidRDefault="00671486">
      <w:pPr>
        <w:pStyle w:val="CommentText"/>
      </w:pPr>
      <w:r>
        <w:rPr>
          <w:rStyle w:val="CommentReference"/>
        </w:rPr>
        <w:annotationRef/>
      </w:r>
      <w:r>
        <w:t>Should we also mention the GDS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71121E" w15:done="0"/>
  <w15:commentEx w15:paraId="68578FDD" w15:done="0"/>
  <w15:commentEx w15:paraId="59F091B5" w15:done="0"/>
  <w15:commentEx w15:paraId="2EE90B04" w15:done="0"/>
  <w15:commentEx w15:paraId="0463928A" w15:done="0"/>
  <w15:commentEx w15:paraId="6F06B7EB" w15:done="0"/>
  <w15:commentEx w15:paraId="0C5AFA14" w15:done="0"/>
  <w15:commentEx w15:paraId="516853AB" w15:done="0"/>
  <w15:commentEx w15:paraId="5F8DFA82" w15:done="0"/>
  <w15:commentEx w15:paraId="09E4B98D" w15:done="0"/>
  <w15:commentEx w15:paraId="13516745" w15:done="0"/>
  <w15:commentEx w15:paraId="31280977" w15:done="0"/>
  <w15:commentEx w15:paraId="190B1C6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71121E" w16cid:durableId="221B290C"/>
  <w16cid:commentId w16cid:paraId="68578FDD" w16cid:durableId="221B2E54"/>
  <w16cid:commentId w16cid:paraId="59F091B5" w16cid:durableId="221B3B9E"/>
  <w16cid:commentId w16cid:paraId="2EE90B04" w16cid:durableId="221A1BAE"/>
  <w16cid:commentId w16cid:paraId="0463928A" w16cid:durableId="221B3D0E"/>
  <w16cid:commentId w16cid:paraId="6F06B7EB" w16cid:durableId="221B3CCF"/>
  <w16cid:commentId w16cid:paraId="0C5AFA14" w16cid:durableId="221B3DB9"/>
  <w16cid:commentId w16cid:paraId="516853AB" w16cid:durableId="221B3E7A"/>
  <w16cid:commentId w16cid:paraId="5F8DFA82" w16cid:durableId="221B4CDF"/>
  <w16cid:commentId w16cid:paraId="09E4B98D" w16cid:durableId="221B54A9"/>
  <w16cid:commentId w16cid:paraId="13516745" w16cid:durableId="221B550D"/>
  <w16cid:commentId w16cid:paraId="31280977" w16cid:durableId="221B553B"/>
  <w16cid:commentId w16cid:paraId="190B1C6A" w16cid:durableId="221B58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21364" w14:textId="77777777" w:rsidR="008104C0" w:rsidRDefault="008104C0" w:rsidP="00A10905">
      <w:r>
        <w:separator/>
      </w:r>
    </w:p>
  </w:endnote>
  <w:endnote w:type="continuationSeparator" w:id="0">
    <w:p w14:paraId="7819783F" w14:textId="77777777" w:rsidR="008104C0" w:rsidRDefault="008104C0"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3E9DC" w14:textId="77777777" w:rsidR="008104C0" w:rsidRDefault="008104C0" w:rsidP="00A10905">
      <w:r>
        <w:separator/>
      </w:r>
    </w:p>
  </w:footnote>
  <w:footnote w:type="continuationSeparator" w:id="0">
    <w:p w14:paraId="733B9190" w14:textId="77777777" w:rsidR="008104C0" w:rsidRDefault="008104C0"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2F12005"/>
    <w:multiLevelType w:val="hybridMultilevel"/>
    <w:tmpl w:val="BB9E1382"/>
    <w:lvl w:ilvl="0" w:tplc="4B72B0F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2794D"/>
    <w:multiLevelType w:val="hybridMultilevel"/>
    <w:tmpl w:val="B6B254F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8F0096"/>
    <w:multiLevelType w:val="hybridMultilevel"/>
    <w:tmpl w:val="4834639C"/>
    <w:lvl w:ilvl="0" w:tplc="2C64829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16"/>
  </w:num>
  <w:num w:numId="5">
    <w:abstractNumId w:val="21"/>
  </w:num>
  <w:num w:numId="6">
    <w:abstractNumId w:val="9"/>
  </w:num>
  <w:num w:numId="7">
    <w:abstractNumId w:val="2"/>
  </w:num>
  <w:num w:numId="8">
    <w:abstractNumId w:val="19"/>
  </w:num>
  <w:num w:numId="9">
    <w:abstractNumId w:val="6"/>
  </w:num>
  <w:num w:numId="10">
    <w:abstractNumId w:val="11"/>
  </w:num>
  <w:num w:numId="11">
    <w:abstractNumId w:val="13"/>
  </w:num>
  <w:num w:numId="12">
    <w:abstractNumId w:val="1"/>
  </w:num>
  <w:num w:numId="13">
    <w:abstractNumId w:val="10"/>
  </w:num>
  <w:num w:numId="14">
    <w:abstractNumId w:val="0"/>
  </w:num>
  <w:num w:numId="15">
    <w:abstractNumId w:val="14"/>
  </w:num>
  <w:num w:numId="16">
    <w:abstractNumId w:val="8"/>
  </w:num>
  <w:num w:numId="17">
    <w:abstractNumId w:val="17"/>
  </w:num>
  <w:num w:numId="18">
    <w:abstractNumId w:val="3"/>
  </w:num>
  <w:num w:numId="19">
    <w:abstractNumId w:val="7"/>
  </w:num>
  <w:num w:numId="20">
    <w:abstractNumId w:val="4"/>
  </w:num>
  <w:num w:numId="21">
    <w:abstractNumId w:val="12"/>
  </w:num>
  <w:num w:numId="22">
    <w:abstractNumId w:val="20"/>
  </w:num>
  <w:num w:numId="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cora, Edoardo">
    <w15:presenceInfo w15:providerId="AD" w15:userId="S::edoardo.marcora@mssm.edu::b5eed52e-71d3-4383-8d2d-dfc5d8bc6e5e"/>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0043"/>
    <w:rsid w:val="000000BF"/>
    <w:rsid w:val="000016F4"/>
    <w:rsid w:val="000019AB"/>
    <w:rsid w:val="00001B6B"/>
    <w:rsid w:val="000020A7"/>
    <w:rsid w:val="000024B9"/>
    <w:rsid w:val="000029A8"/>
    <w:rsid w:val="0000326F"/>
    <w:rsid w:val="00003E38"/>
    <w:rsid w:val="00004721"/>
    <w:rsid w:val="0000489C"/>
    <w:rsid w:val="00004A75"/>
    <w:rsid w:val="000050D2"/>
    <w:rsid w:val="00007EE0"/>
    <w:rsid w:val="00007FE3"/>
    <w:rsid w:val="00010135"/>
    <w:rsid w:val="0001136C"/>
    <w:rsid w:val="000115D6"/>
    <w:rsid w:val="000117A0"/>
    <w:rsid w:val="000117D0"/>
    <w:rsid w:val="00012196"/>
    <w:rsid w:val="00012ED5"/>
    <w:rsid w:val="00013232"/>
    <w:rsid w:val="000139F3"/>
    <w:rsid w:val="00014C8A"/>
    <w:rsid w:val="000160B0"/>
    <w:rsid w:val="0001679E"/>
    <w:rsid w:val="000167C3"/>
    <w:rsid w:val="00017ECB"/>
    <w:rsid w:val="000214EE"/>
    <w:rsid w:val="00022533"/>
    <w:rsid w:val="00022CCE"/>
    <w:rsid w:val="000241F0"/>
    <w:rsid w:val="00024212"/>
    <w:rsid w:val="000242DE"/>
    <w:rsid w:val="000247A1"/>
    <w:rsid w:val="00024B21"/>
    <w:rsid w:val="00024F48"/>
    <w:rsid w:val="00025CCE"/>
    <w:rsid w:val="00026090"/>
    <w:rsid w:val="00026759"/>
    <w:rsid w:val="00026D26"/>
    <w:rsid w:val="0002759C"/>
    <w:rsid w:val="00027E3E"/>
    <w:rsid w:val="00030234"/>
    <w:rsid w:val="00030757"/>
    <w:rsid w:val="00030CC4"/>
    <w:rsid w:val="000314E5"/>
    <w:rsid w:val="0003340C"/>
    <w:rsid w:val="00033F76"/>
    <w:rsid w:val="0003431F"/>
    <w:rsid w:val="00034B5B"/>
    <w:rsid w:val="00034EA5"/>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7D2"/>
    <w:rsid w:val="00045FE7"/>
    <w:rsid w:val="00046A5C"/>
    <w:rsid w:val="00047981"/>
    <w:rsid w:val="00047BBF"/>
    <w:rsid w:val="000504CE"/>
    <w:rsid w:val="00050E40"/>
    <w:rsid w:val="000517A6"/>
    <w:rsid w:val="000521A7"/>
    <w:rsid w:val="000522C9"/>
    <w:rsid w:val="0005259E"/>
    <w:rsid w:val="00052B79"/>
    <w:rsid w:val="00052F2C"/>
    <w:rsid w:val="0005304F"/>
    <w:rsid w:val="00053753"/>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71A"/>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BF7"/>
    <w:rsid w:val="00087C4C"/>
    <w:rsid w:val="00090236"/>
    <w:rsid w:val="00090A8D"/>
    <w:rsid w:val="00090AA6"/>
    <w:rsid w:val="00091261"/>
    <w:rsid w:val="00091E2D"/>
    <w:rsid w:val="000939FE"/>
    <w:rsid w:val="00093DA2"/>
    <w:rsid w:val="0009429B"/>
    <w:rsid w:val="00094478"/>
    <w:rsid w:val="00094B53"/>
    <w:rsid w:val="00094E13"/>
    <w:rsid w:val="000956E4"/>
    <w:rsid w:val="00095961"/>
    <w:rsid w:val="00095B7C"/>
    <w:rsid w:val="00095C7C"/>
    <w:rsid w:val="00096067"/>
    <w:rsid w:val="000971A7"/>
    <w:rsid w:val="000A1106"/>
    <w:rsid w:val="000A1500"/>
    <w:rsid w:val="000A171F"/>
    <w:rsid w:val="000A1E44"/>
    <w:rsid w:val="000A248E"/>
    <w:rsid w:val="000A279D"/>
    <w:rsid w:val="000A2846"/>
    <w:rsid w:val="000A2F0E"/>
    <w:rsid w:val="000A328A"/>
    <w:rsid w:val="000A3597"/>
    <w:rsid w:val="000A3CD2"/>
    <w:rsid w:val="000A3EE0"/>
    <w:rsid w:val="000A4B70"/>
    <w:rsid w:val="000A516A"/>
    <w:rsid w:val="000A547D"/>
    <w:rsid w:val="000A5710"/>
    <w:rsid w:val="000A5DBC"/>
    <w:rsid w:val="000A773C"/>
    <w:rsid w:val="000A7B1E"/>
    <w:rsid w:val="000A7BEB"/>
    <w:rsid w:val="000B205A"/>
    <w:rsid w:val="000B30C1"/>
    <w:rsid w:val="000B376E"/>
    <w:rsid w:val="000B3CA3"/>
    <w:rsid w:val="000B4003"/>
    <w:rsid w:val="000B4166"/>
    <w:rsid w:val="000B55FC"/>
    <w:rsid w:val="000B5974"/>
    <w:rsid w:val="000B5C28"/>
    <w:rsid w:val="000B6D9A"/>
    <w:rsid w:val="000B76AC"/>
    <w:rsid w:val="000B7E18"/>
    <w:rsid w:val="000C07F5"/>
    <w:rsid w:val="000C08D6"/>
    <w:rsid w:val="000C1B78"/>
    <w:rsid w:val="000C1DED"/>
    <w:rsid w:val="000C1E3C"/>
    <w:rsid w:val="000C2856"/>
    <w:rsid w:val="000C2E4A"/>
    <w:rsid w:val="000C2FB6"/>
    <w:rsid w:val="000C50C6"/>
    <w:rsid w:val="000C55E5"/>
    <w:rsid w:val="000C600B"/>
    <w:rsid w:val="000C6258"/>
    <w:rsid w:val="000C6338"/>
    <w:rsid w:val="000C651D"/>
    <w:rsid w:val="000C652B"/>
    <w:rsid w:val="000C689E"/>
    <w:rsid w:val="000C6B84"/>
    <w:rsid w:val="000C6F94"/>
    <w:rsid w:val="000C7A17"/>
    <w:rsid w:val="000D0691"/>
    <w:rsid w:val="000D0B40"/>
    <w:rsid w:val="000D0BF9"/>
    <w:rsid w:val="000D0C1C"/>
    <w:rsid w:val="000D1628"/>
    <w:rsid w:val="000D3006"/>
    <w:rsid w:val="000D327D"/>
    <w:rsid w:val="000D37A7"/>
    <w:rsid w:val="000D5091"/>
    <w:rsid w:val="000D50AC"/>
    <w:rsid w:val="000D51A0"/>
    <w:rsid w:val="000D539C"/>
    <w:rsid w:val="000D613F"/>
    <w:rsid w:val="000D6264"/>
    <w:rsid w:val="000D6BA1"/>
    <w:rsid w:val="000D6D86"/>
    <w:rsid w:val="000E02FF"/>
    <w:rsid w:val="000E26FE"/>
    <w:rsid w:val="000E3006"/>
    <w:rsid w:val="000E3421"/>
    <w:rsid w:val="000E4276"/>
    <w:rsid w:val="000E488B"/>
    <w:rsid w:val="000E5B31"/>
    <w:rsid w:val="000E641A"/>
    <w:rsid w:val="000E65C2"/>
    <w:rsid w:val="000E7057"/>
    <w:rsid w:val="000E739C"/>
    <w:rsid w:val="000E7DA7"/>
    <w:rsid w:val="000E7E5B"/>
    <w:rsid w:val="000F0176"/>
    <w:rsid w:val="000F12E5"/>
    <w:rsid w:val="000F2B74"/>
    <w:rsid w:val="000F30A8"/>
    <w:rsid w:val="000F3134"/>
    <w:rsid w:val="000F343D"/>
    <w:rsid w:val="000F34D3"/>
    <w:rsid w:val="000F37AB"/>
    <w:rsid w:val="000F3E45"/>
    <w:rsid w:val="000F4142"/>
    <w:rsid w:val="000F4348"/>
    <w:rsid w:val="000F443D"/>
    <w:rsid w:val="000F4770"/>
    <w:rsid w:val="000F57A1"/>
    <w:rsid w:val="000F5A7B"/>
    <w:rsid w:val="000F5EEB"/>
    <w:rsid w:val="000F6961"/>
    <w:rsid w:val="000F7A3A"/>
    <w:rsid w:val="000F7C2F"/>
    <w:rsid w:val="0010074A"/>
    <w:rsid w:val="00100768"/>
    <w:rsid w:val="001007E8"/>
    <w:rsid w:val="00100B5F"/>
    <w:rsid w:val="00100DEC"/>
    <w:rsid w:val="00100FD2"/>
    <w:rsid w:val="00101208"/>
    <w:rsid w:val="0010168A"/>
    <w:rsid w:val="00101925"/>
    <w:rsid w:val="00101D11"/>
    <w:rsid w:val="00101E5F"/>
    <w:rsid w:val="00101F03"/>
    <w:rsid w:val="00102241"/>
    <w:rsid w:val="00102AED"/>
    <w:rsid w:val="00102CF6"/>
    <w:rsid w:val="00103D99"/>
    <w:rsid w:val="001041AA"/>
    <w:rsid w:val="0010653D"/>
    <w:rsid w:val="00106842"/>
    <w:rsid w:val="0010701C"/>
    <w:rsid w:val="001076DB"/>
    <w:rsid w:val="00110AC3"/>
    <w:rsid w:val="00110CE7"/>
    <w:rsid w:val="001119F9"/>
    <w:rsid w:val="00111A7E"/>
    <w:rsid w:val="001123CD"/>
    <w:rsid w:val="001129C1"/>
    <w:rsid w:val="001131D1"/>
    <w:rsid w:val="00113260"/>
    <w:rsid w:val="00113544"/>
    <w:rsid w:val="00114B06"/>
    <w:rsid w:val="001150C4"/>
    <w:rsid w:val="001156CA"/>
    <w:rsid w:val="00115A9F"/>
    <w:rsid w:val="00115D55"/>
    <w:rsid w:val="00117C77"/>
    <w:rsid w:val="00117DFE"/>
    <w:rsid w:val="0012011F"/>
    <w:rsid w:val="00120B62"/>
    <w:rsid w:val="001213E5"/>
    <w:rsid w:val="00121B5C"/>
    <w:rsid w:val="00122079"/>
    <w:rsid w:val="00122371"/>
    <w:rsid w:val="001227F1"/>
    <w:rsid w:val="001232D0"/>
    <w:rsid w:val="001239DB"/>
    <w:rsid w:val="00123B97"/>
    <w:rsid w:val="00123C6B"/>
    <w:rsid w:val="00124E0B"/>
    <w:rsid w:val="00125211"/>
    <w:rsid w:val="00125409"/>
    <w:rsid w:val="0012576D"/>
    <w:rsid w:val="001269C7"/>
    <w:rsid w:val="001272E2"/>
    <w:rsid w:val="001276F5"/>
    <w:rsid w:val="00130223"/>
    <w:rsid w:val="00130EA4"/>
    <w:rsid w:val="00132D56"/>
    <w:rsid w:val="00133B0D"/>
    <w:rsid w:val="00134780"/>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477C2"/>
    <w:rsid w:val="0015053F"/>
    <w:rsid w:val="00151762"/>
    <w:rsid w:val="00151835"/>
    <w:rsid w:val="001531D4"/>
    <w:rsid w:val="0015327B"/>
    <w:rsid w:val="00153BE2"/>
    <w:rsid w:val="00153EAE"/>
    <w:rsid w:val="0015439A"/>
    <w:rsid w:val="0015590E"/>
    <w:rsid w:val="00156F70"/>
    <w:rsid w:val="00160BC5"/>
    <w:rsid w:val="00161077"/>
    <w:rsid w:val="00162047"/>
    <w:rsid w:val="001623C3"/>
    <w:rsid w:val="00163478"/>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2A92"/>
    <w:rsid w:val="001736AC"/>
    <w:rsid w:val="00173A1A"/>
    <w:rsid w:val="001747BB"/>
    <w:rsid w:val="00175321"/>
    <w:rsid w:val="00175B14"/>
    <w:rsid w:val="00175C0A"/>
    <w:rsid w:val="00176319"/>
    <w:rsid w:val="00176566"/>
    <w:rsid w:val="0017685F"/>
    <w:rsid w:val="00176972"/>
    <w:rsid w:val="00177461"/>
    <w:rsid w:val="001776FB"/>
    <w:rsid w:val="00177D0F"/>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87F18"/>
    <w:rsid w:val="00190B44"/>
    <w:rsid w:val="00190F64"/>
    <w:rsid w:val="00190FDC"/>
    <w:rsid w:val="00191CC3"/>
    <w:rsid w:val="0019255A"/>
    <w:rsid w:val="001932C2"/>
    <w:rsid w:val="00193608"/>
    <w:rsid w:val="00194348"/>
    <w:rsid w:val="00194C3D"/>
    <w:rsid w:val="00195663"/>
    <w:rsid w:val="00196C45"/>
    <w:rsid w:val="00196DA2"/>
    <w:rsid w:val="001970C2"/>
    <w:rsid w:val="0019716B"/>
    <w:rsid w:val="001972D2"/>
    <w:rsid w:val="001A00A7"/>
    <w:rsid w:val="001A0511"/>
    <w:rsid w:val="001A05A8"/>
    <w:rsid w:val="001A07C6"/>
    <w:rsid w:val="001A0C63"/>
    <w:rsid w:val="001A0CD2"/>
    <w:rsid w:val="001A1CA7"/>
    <w:rsid w:val="001A26C9"/>
    <w:rsid w:val="001A3F3B"/>
    <w:rsid w:val="001A419C"/>
    <w:rsid w:val="001A4EE5"/>
    <w:rsid w:val="001A4F8C"/>
    <w:rsid w:val="001A5D43"/>
    <w:rsid w:val="001A7E16"/>
    <w:rsid w:val="001B0C08"/>
    <w:rsid w:val="001B1D48"/>
    <w:rsid w:val="001B22CF"/>
    <w:rsid w:val="001B2BD7"/>
    <w:rsid w:val="001B352C"/>
    <w:rsid w:val="001B356E"/>
    <w:rsid w:val="001B3F74"/>
    <w:rsid w:val="001B4211"/>
    <w:rsid w:val="001B4ABD"/>
    <w:rsid w:val="001B4FC4"/>
    <w:rsid w:val="001B5A40"/>
    <w:rsid w:val="001B6615"/>
    <w:rsid w:val="001B6DE1"/>
    <w:rsid w:val="001B6EFE"/>
    <w:rsid w:val="001B7D19"/>
    <w:rsid w:val="001C18FB"/>
    <w:rsid w:val="001C241C"/>
    <w:rsid w:val="001C359D"/>
    <w:rsid w:val="001C3611"/>
    <w:rsid w:val="001C39D5"/>
    <w:rsid w:val="001C4262"/>
    <w:rsid w:val="001C441B"/>
    <w:rsid w:val="001C46CA"/>
    <w:rsid w:val="001C5313"/>
    <w:rsid w:val="001C5385"/>
    <w:rsid w:val="001C5B77"/>
    <w:rsid w:val="001C6B2D"/>
    <w:rsid w:val="001C74DB"/>
    <w:rsid w:val="001C7E42"/>
    <w:rsid w:val="001D0933"/>
    <w:rsid w:val="001D0DE3"/>
    <w:rsid w:val="001D1529"/>
    <w:rsid w:val="001D1D6D"/>
    <w:rsid w:val="001D20AD"/>
    <w:rsid w:val="001D3728"/>
    <w:rsid w:val="001D4BC6"/>
    <w:rsid w:val="001D4C76"/>
    <w:rsid w:val="001D5185"/>
    <w:rsid w:val="001D5221"/>
    <w:rsid w:val="001D594C"/>
    <w:rsid w:val="001D5C31"/>
    <w:rsid w:val="001D75DB"/>
    <w:rsid w:val="001D79EC"/>
    <w:rsid w:val="001D7C62"/>
    <w:rsid w:val="001E02F1"/>
    <w:rsid w:val="001E050E"/>
    <w:rsid w:val="001E0E7D"/>
    <w:rsid w:val="001E19EC"/>
    <w:rsid w:val="001E29FC"/>
    <w:rsid w:val="001E34AE"/>
    <w:rsid w:val="001E371A"/>
    <w:rsid w:val="001E3C09"/>
    <w:rsid w:val="001E4227"/>
    <w:rsid w:val="001E458D"/>
    <w:rsid w:val="001E4A5D"/>
    <w:rsid w:val="001E4EEF"/>
    <w:rsid w:val="001E6002"/>
    <w:rsid w:val="001E6D69"/>
    <w:rsid w:val="001E71C2"/>
    <w:rsid w:val="001E79C2"/>
    <w:rsid w:val="001E79FA"/>
    <w:rsid w:val="001E7EB7"/>
    <w:rsid w:val="001E7FF9"/>
    <w:rsid w:val="001F0EB8"/>
    <w:rsid w:val="001F17B9"/>
    <w:rsid w:val="001F1E33"/>
    <w:rsid w:val="001F1FAC"/>
    <w:rsid w:val="001F27E0"/>
    <w:rsid w:val="001F2CCB"/>
    <w:rsid w:val="001F38CC"/>
    <w:rsid w:val="001F4062"/>
    <w:rsid w:val="001F4197"/>
    <w:rsid w:val="001F45A4"/>
    <w:rsid w:val="001F4991"/>
    <w:rsid w:val="001F5034"/>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D7C"/>
    <w:rsid w:val="00201E8D"/>
    <w:rsid w:val="00203FEA"/>
    <w:rsid w:val="002051CB"/>
    <w:rsid w:val="002071E7"/>
    <w:rsid w:val="00210325"/>
    <w:rsid w:val="0021112C"/>
    <w:rsid w:val="00211174"/>
    <w:rsid w:val="0021143A"/>
    <w:rsid w:val="002116CE"/>
    <w:rsid w:val="00211875"/>
    <w:rsid w:val="00213A5A"/>
    <w:rsid w:val="00214879"/>
    <w:rsid w:val="00214FDD"/>
    <w:rsid w:val="002154D4"/>
    <w:rsid w:val="0021567B"/>
    <w:rsid w:val="002159E7"/>
    <w:rsid w:val="00215A52"/>
    <w:rsid w:val="00215FBE"/>
    <w:rsid w:val="00216407"/>
    <w:rsid w:val="00216BD6"/>
    <w:rsid w:val="00217111"/>
    <w:rsid w:val="00217B30"/>
    <w:rsid w:val="00217E3A"/>
    <w:rsid w:val="002202C3"/>
    <w:rsid w:val="002206EA"/>
    <w:rsid w:val="0022093D"/>
    <w:rsid w:val="00221308"/>
    <w:rsid w:val="0022183F"/>
    <w:rsid w:val="00221FB2"/>
    <w:rsid w:val="0022230C"/>
    <w:rsid w:val="002226A4"/>
    <w:rsid w:val="00222784"/>
    <w:rsid w:val="0022286E"/>
    <w:rsid w:val="002231BE"/>
    <w:rsid w:val="00223369"/>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C42"/>
    <w:rsid w:val="00237F4A"/>
    <w:rsid w:val="002400B6"/>
    <w:rsid w:val="002401EB"/>
    <w:rsid w:val="002407E8"/>
    <w:rsid w:val="002419C8"/>
    <w:rsid w:val="00241F98"/>
    <w:rsid w:val="0024209A"/>
    <w:rsid w:val="002428B4"/>
    <w:rsid w:val="00242DE1"/>
    <w:rsid w:val="002439C3"/>
    <w:rsid w:val="002445A0"/>
    <w:rsid w:val="002446F3"/>
    <w:rsid w:val="002454E0"/>
    <w:rsid w:val="002459B4"/>
    <w:rsid w:val="002460C5"/>
    <w:rsid w:val="002501E0"/>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6FF2"/>
    <w:rsid w:val="00257A01"/>
    <w:rsid w:val="00257D4C"/>
    <w:rsid w:val="002600EB"/>
    <w:rsid w:val="002600F6"/>
    <w:rsid w:val="00261042"/>
    <w:rsid w:val="0026127D"/>
    <w:rsid w:val="002617E9"/>
    <w:rsid w:val="00261A96"/>
    <w:rsid w:val="00262A86"/>
    <w:rsid w:val="00262CCC"/>
    <w:rsid w:val="00263A85"/>
    <w:rsid w:val="00263BE4"/>
    <w:rsid w:val="002642BE"/>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3FA8"/>
    <w:rsid w:val="00274191"/>
    <w:rsid w:val="0027455D"/>
    <w:rsid w:val="00274B59"/>
    <w:rsid w:val="00275F16"/>
    <w:rsid w:val="002760FF"/>
    <w:rsid w:val="002761F7"/>
    <w:rsid w:val="002765D7"/>
    <w:rsid w:val="002769E0"/>
    <w:rsid w:val="00276CFF"/>
    <w:rsid w:val="0027736B"/>
    <w:rsid w:val="00277820"/>
    <w:rsid w:val="00277A58"/>
    <w:rsid w:val="002801A1"/>
    <w:rsid w:val="002807C2"/>
    <w:rsid w:val="00280AF1"/>
    <w:rsid w:val="00280D9F"/>
    <w:rsid w:val="00281948"/>
    <w:rsid w:val="0028302C"/>
    <w:rsid w:val="00283689"/>
    <w:rsid w:val="002847DB"/>
    <w:rsid w:val="00285031"/>
    <w:rsid w:val="00286B06"/>
    <w:rsid w:val="00286B92"/>
    <w:rsid w:val="00286F3F"/>
    <w:rsid w:val="0028713C"/>
    <w:rsid w:val="002878D8"/>
    <w:rsid w:val="00287EC7"/>
    <w:rsid w:val="00290481"/>
    <w:rsid w:val="002908A6"/>
    <w:rsid w:val="00290A52"/>
    <w:rsid w:val="00291B5E"/>
    <w:rsid w:val="002920A2"/>
    <w:rsid w:val="00293BB1"/>
    <w:rsid w:val="00293DA2"/>
    <w:rsid w:val="00293F68"/>
    <w:rsid w:val="0029481B"/>
    <w:rsid w:val="0029488D"/>
    <w:rsid w:val="00294C78"/>
    <w:rsid w:val="00295131"/>
    <w:rsid w:val="002951C1"/>
    <w:rsid w:val="00295538"/>
    <w:rsid w:val="00296511"/>
    <w:rsid w:val="0029752E"/>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B12"/>
    <w:rsid w:val="002B2C36"/>
    <w:rsid w:val="002B5DA8"/>
    <w:rsid w:val="002B62B5"/>
    <w:rsid w:val="002B68E5"/>
    <w:rsid w:val="002B6C4B"/>
    <w:rsid w:val="002B6E58"/>
    <w:rsid w:val="002C0253"/>
    <w:rsid w:val="002C051F"/>
    <w:rsid w:val="002C0FC1"/>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1532"/>
    <w:rsid w:val="002D2B54"/>
    <w:rsid w:val="002D368E"/>
    <w:rsid w:val="002D40D7"/>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D7C94"/>
    <w:rsid w:val="002E063F"/>
    <w:rsid w:val="002E0EB4"/>
    <w:rsid w:val="002E14EF"/>
    <w:rsid w:val="002E1DE3"/>
    <w:rsid w:val="002E28A5"/>
    <w:rsid w:val="002E341D"/>
    <w:rsid w:val="002E3715"/>
    <w:rsid w:val="002E4163"/>
    <w:rsid w:val="002E41ED"/>
    <w:rsid w:val="002E42EE"/>
    <w:rsid w:val="002E4349"/>
    <w:rsid w:val="002E443B"/>
    <w:rsid w:val="002E45CD"/>
    <w:rsid w:val="002E47CC"/>
    <w:rsid w:val="002E4D18"/>
    <w:rsid w:val="002E4D51"/>
    <w:rsid w:val="002E52F3"/>
    <w:rsid w:val="002E54DB"/>
    <w:rsid w:val="002E567D"/>
    <w:rsid w:val="002E5687"/>
    <w:rsid w:val="002E5D2A"/>
    <w:rsid w:val="002E60CA"/>
    <w:rsid w:val="002E66E2"/>
    <w:rsid w:val="002E696E"/>
    <w:rsid w:val="002E6AD6"/>
    <w:rsid w:val="002E7598"/>
    <w:rsid w:val="002E764B"/>
    <w:rsid w:val="002E7C9B"/>
    <w:rsid w:val="002E7EA0"/>
    <w:rsid w:val="002E7ECB"/>
    <w:rsid w:val="002F0448"/>
    <w:rsid w:val="002F059E"/>
    <w:rsid w:val="002F0E37"/>
    <w:rsid w:val="002F1306"/>
    <w:rsid w:val="002F139A"/>
    <w:rsid w:val="002F14B1"/>
    <w:rsid w:val="002F1AFF"/>
    <w:rsid w:val="002F24BE"/>
    <w:rsid w:val="002F278E"/>
    <w:rsid w:val="002F2B68"/>
    <w:rsid w:val="002F359C"/>
    <w:rsid w:val="002F3CB3"/>
    <w:rsid w:val="002F409A"/>
    <w:rsid w:val="002F44CA"/>
    <w:rsid w:val="002F5312"/>
    <w:rsid w:val="002F6ED8"/>
    <w:rsid w:val="0030095E"/>
    <w:rsid w:val="00301225"/>
    <w:rsid w:val="0030128C"/>
    <w:rsid w:val="00301587"/>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360"/>
    <w:rsid w:val="003145BE"/>
    <w:rsid w:val="00315374"/>
    <w:rsid w:val="003153B4"/>
    <w:rsid w:val="00315E34"/>
    <w:rsid w:val="003164A4"/>
    <w:rsid w:val="0031669C"/>
    <w:rsid w:val="0032017D"/>
    <w:rsid w:val="00320C2C"/>
    <w:rsid w:val="00320CEA"/>
    <w:rsid w:val="003214E2"/>
    <w:rsid w:val="003214F4"/>
    <w:rsid w:val="00321E15"/>
    <w:rsid w:val="00321F01"/>
    <w:rsid w:val="003220BF"/>
    <w:rsid w:val="00322F67"/>
    <w:rsid w:val="00322FD3"/>
    <w:rsid w:val="0032354E"/>
    <w:rsid w:val="00323DAC"/>
    <w:rsid w:val="00324BA6"/>
    <w:rsid w:val="00324E64"/>
    <w:rsid w:val="003251C5"/>
    <w:rsid w:val="00325269"/>
    <w:rsid w:val="00325BF5"/>
    <w:rsid w:val="00325E49"/>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DA0"/>
    <w:rsid w:val="00333EBF"/>
    <w:rsid w:val="0033422E"/>
    <w:rsid w:val="003346A8"/>
    <w:rsid w:val="0033518D"/>
    <w:rsid w:val="003359FF"/>
    <w:rsid w:val="00335ACD"/>
    <w:rsid w:val="00336019"/>
    <w:rsid w:val="003367CD"/>
    <w:rsid w:val="00340D95"/>
    <w:rsid w:val="0034282C"/>
    <w:rsid w:val="00342DFA"/>
    <w:rsid w:val="0034319D"/>
    <w:rsid w:val="003446AC"/>
    <w:rsid w:val="003448D4"/>
    <w:rsid w:val="003457EE"/>
    <w:rsid w:val="003459F3"/>
    <w:rsid w:val="00345C52"/>
    <w:rsid w:val="00345D23"/>
    <w:rsid w:val="00345FE0"/>
    <w:rsid w:val="00347271"/>
    <w:rsid w:val="0034784B"/>
    <w:rsid w:val="00350B05"/>
    <w:rsid w:val="00351264"/>
    <w:rsid w:val="00352C57"/>
    <w:rsid w:val="0035309B"/>
    <w:rsid w:val="00353A16"/>
    <w:rsid w:val="00353D5C"/>
    <w:rsid w:val="00353E7A"/>
    <w:rsid w:val="0035412F"/>
    <w:rsid w:val="00356318"/>
    <w:rsid w:val="00356362"/>
    <w:rsid w:val="00356A0A"/>
    <w:rsid w:val="00357594"/>
    <w:rsid w:val="0035793A"/>
    <w:rsid w:val="00360022"/>
    <w:rsid w:val="003604C2"/>
    <w:rsid w:val="00360CA7"/>
    <w:rsid w:val="003619BF"/>
    <w:rsid w:val="003619C7"/>
    <w:rsid w:val="0036237F"/>
    <w:rsid w:val="003628D3"/>
    <w:rsid w:val="003637EB"/>
    <w:rsid w:val="0036458A"/>
    <w:rsid w:val="003647D1"/>
    <w:rsid w:val="0036480B"/>
    <w:rsid w:val="00366186"/>
    <w:rsid w:val="00366903"/>
    <w:rsid w:val="00366C26"/>
    <w:rsid w:val="00367054"/>
    <w:rsid w:val="003678F8"/>
    <w:rsid w:val="00367C9B"/>
    <w:rsid w:val="00367EFB"/>
    <w:rsid w:val="0037112B"/>
    <w:rsid w:val="003712E7"/>
    <w:rsid w:val="00371927"/>
    <w:rsid w:val="00371DDB"/>
    <w:rsid w:val="0037261F"/>
    <w:rsid w:val="003726FA"/>
    <w:rsid w:val="00372A9A"/>
    <w:rsid w:val="00372C03"/>
    <w:rsid w:val="00372D49"/>
    <w:rsid w:val="00373005"/>
    <w:rsid w:val="00373361"/>
    <w:rsid w:val="00373BCB"/>
    <w:rsid w:val="00375862"/>
    <w:rsid w:val="0037607A"/>
    <w:rsid w:val="00376C65"/>
    <w:rsid w:val="00376CAC"/>
    <w:rsid w:val="003771AF"/>
    <w:rsid w:val="003779B5"/>
    <w:rsid w:val="00377DC7"/>
    <w:rsid w:val="003804DE"/>
    <w:rsid w:val="00380AC0"/>
    <w:rsid w:val="003817B4"/>
    <w:rsid w:val="00383924"/>
    <w:rsid w:val="003843AB"/>
    <w:rsid w:val="0038469D"/>
    <w:rsid w:val="003848ED"/>
    <w:rsid w:val="0038596E"/>
    <w:rsid w:val="0038629B"/>
    <w:rsid w:val="003867BE"/>
    <w:rsid w:val="00387219"/>
    <w:rsid w:val="00387682"/>
    <w:rsid w:val="00387AF4"/>
    <w:rsid w:val="00390D44"/>
    <w:rsid w:val="00390F7B"/>
    <w:rsid w:val="0039169A"/>
    <w:rsid w:val="00392E7E"/>
    <w:rsid w:val="00393B55"/>
    <w:rsid w:val="003943D3"/>
    <w:rsid w:val="00394D71"/>
    <w:rsid w:val="00395420"/>
    <w:rsid w:val="003961F7"/>
    <w:rsid w:val="00396DA5"/>
    <w:rsid w:val="003971D3"/>
    <w:rsid w:val="003A0085"/>
    <w:rsid w:val="003A0F45"/>
    <w:rsid w:val="003A128F"/>
    <w:rsid w:val="003A1351"/>
    <w:rsid w:val="003A209D"/>
    <w:rsid w:val="003A226A"/>
    <w:rsid w:val="003A2456"/>
    <w:rsid w:val="003A26E0"/>
    <w:rsid w:val="003A3109"/>
    <w:rsid w:val="003A34EF"/>
    <w:rsid w:val="003A391A"/>
    <w:rsid w:val="003A3CCC"/>
    <w:rsid w:val="003A4772"/>
    <w:rsid w:val="003A4C7A"/>
    <w:rsid w:val="003A4E7D"/>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494"/>
    <w:rsid w:val="003B3574"/>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605"/>
    <w:rsid w:val="003C385E"/>
    <w:rsid w:val="003C3A6C"/>
    <w:rsid w:val="003C4429"/>
    <w:rsid w:val="003C46BD"/>
    <w:rsid w:val="003C5BD5"/>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0274"/>
    <w:rsid w:val="003E166B"/>
    <w:rsid w:val="003E1811"/>
    <w:rsid w:val="003E1AD9"/>
    <w:rsid w:val="003E21DA"/>
    <w:rsid w:val="003E288E"/>
    <w:rsid w:val="003E329B"/>
    <w:rsid w:val="003E7032"/>
    <w:rsid w:val="003E7B3C"/>
    <w:rsid w:val="003F02C5"/>
    <w:rsid w:val="003F044C"/>
    <w:rsid w:val="003F1981"/>
    <w:rsid w:val="003F2305"/>
    <w:rsid w:val="003F3827"/>
    <w:rsid w:val="003F4504"/>
    <w:rsid w:val="003F4B1F"/>
    <w:rsid w:val="003F4D42"/>
    <w:rsid w:val="003F5433"/>
    <w:rsid w:val="003F6F20"/>
    <w:rsid w:val="003F7C78"/>
    <w:rsid w:val="00400798"/>
    <w:rsid w:val="00402782"/>
    <w:rsid w:val="00402EA4"/>
    <w:rsid w:val="00402FCE"/>
    <w:rsid w:val="0040300A"/>
    <w:rsid w:val="00403069"/>
    <w:rsid w:val="004036F1"/>
    <w:rsid w:val="004045CE"/>
    <w:rsid w:val="004047DB"/>
    <w:rsid w:val="00405167"/>
    <w:rsid w:val="004051E6"/>
    <w:rsid w:val="00405353"/>
    <w:rsid w:val="00405EF1"/>
    <w:rsid w:val="0040645A"/>
    <w:rsid w:val="00406BD3"/>
    <w:rsid w:val="00407054"/>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84C"/>
    <w:rsid w:val="00415BDE"/>
    <w:rsid w:val="00415DDA"/>
    <w:rsid w:val="00416786"/>
    <w:rsid w:val="00416832"/>
    <w:rsid w:val="0041684B"/>
    <w:rsid w:val="00417989"/>
    <w:rsid w:val="00421C16"/>
    <w:rsid w:val="00421C87"/>
    <w:rsid w:val="00422D62"/>
    <w:rsid w:val="00422E25"/>
    <w:rsid w:val="00422EF6"/>
    <w:rsid w:val="0042311A"/>
    <w:rsid w:val="004236CC"/>
    <w:rsid w:val="0042390D"/>
    <w:rsid w:val="00423F3B"/>
    <w:rsid w:val="00424B97"/>
    <w:rsid w:val="00425490"/>
    <w:rsid w:val="0042563B"/>
    <w:rsid w:val="004257B0"/>
    <w:rsid w:val="00425C1C"/>
    <w:rsid w:val="0042638F"/>
    <w:rsid w:val="0042696A"/>
    <w:rsid w:val="00430465"/>
    <w:rsid w:val="004304C5"/>
    <w:rsid w:val="00430EA7"/>
    <w:rsid w:val="004312CD"/>
    <w:rsid w:val="00431716"/>
    <w:rsid w:val="00431B21"/>
    <w:rsid w:val="004325C8"/>
    <w:rsid w:val="0043266C"/>
    <w:rsid w:val="004330B7"/>
    <w:rsid w:val="004332D4"/>
    <w:rsid w:val="004338A5"/>
    <w:rsid w:val="00433D58"/>
    <w:rsid w:val="00434000"/>
    <w:rsid w:val="0043437A"/>
    <w:rsid w:val="00434D7B"/>
    <w:rsid w:val="004353CA"/>
    <w:rsid w:val="004355B8"/>
    <w:rsid w:val="004356D7"/>
    <w:rsid w:val="00435702"/>
    <w:rsid w:val="004357EA"/>
    <w:rsid w:val="0043687D"/>
    <w:rsid w:val="00436AF9"/>
    <w:rsid w:val="00440E77"/>
    <w:rsid w:val="004413C8"/>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2D0"/>
    <w:rsid w:val="004563EA"/>
    <w:rsid w:val="00456745"/>
    <w:rsid w:val="00456A73"/>
    <w:rsid w:val="00456F63"/>
    <w:rsid w:val="004601C4"/>
    <w:rsid w:val="004603C6"/>
    <w:rsid w:val="00460AFF"/>
    <w:rsid w:val="0046113B"/>
    <w:rsid w:val="004612A5"/>
    <w:rsid w:val="00461868"/>
    <w:rsid w:val="004618CE"/>
    <w:rsid w:val="004625F9"/>
    <w:rsid w:val="004628C8"/>
    <w:rsid w:val="0046295C"/>
    <w:rsid w:val="004637A9"/>
    <w:rsid w:val="004645F4"/>
    <w:rsid w:val="004664DC"/>
    <w:rsid w:val="00466BED"/>
    <w:rsid w:val="00466C5E"/>
    <w:rsid w:val="00466CA5"/>
    <w:rsid w:val="00467947"/>
    <w:rsid w:val="00467D7E"/>
    <w:rsid w:val="004704F8"/>
    <w:rsid w:val="00470608"/>
    <w:rsid w:val="004709D2"/>
    <w:rsid w:val="004715D8"/>
    <w:rsid w:val="00471BC0"/>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089"/>
    <w:rsid w:val="0048018E"/>
    <w:rsid w:val="00480273"/>
    <w:rsid w:val="0048029C"/>
    <w:rsid w:val="004815C3"/>
    <w:rsid w:val="00481E52"/>
    <w:rsid w:val="004823F4"/>
    <w:rsid w:val="004830A8"/>
    <w:rsid w:val="0048374E"/>
    <w:rsid w:val="004837FF"/>
    <w:rsid w:val="004838D2"/>
    <w:rsid w:val="00483AEE"/>
    <w:rsid w:val="00484BA6"/>
    <w:rsid w:val="00485E97"/>
    <w:rsid w:val="004861BA"/>
    <w:rsid w:val="00486853"/>
    <w:rsid w:val="004874CC"/>
    <w:rsid w:val="00487556"/>
    <w:rsid w:val="00490457"/>
    <w:rsid w:val="00490498"/>
    <w:rsid w:val="004909AD"/>
    <w:rsid w:val="00490CA2"/>
    <w:rsid w:val="00490E9C"/>
    <w:rsid w:val="0049178A"/>
    <w:rsid w:val="004919BB"/>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06CE"/>
    <w:rsid w:val="004A2BFB"/>
    <w:rsid w:val="004A438F"/>
    <w:rsid w:val="004A49FB"/>
    <w:rsid w:val="004A640A"/>
    <w:rsid w:val="004A688C"/>
    <w:rsid w:val="004A6A11"/>
    <w:rsid w:val="004B02D5"/>
    <w:rsid w:val="004B091E"/>
    <w:rsid w:val="004B0A7E"/>
    <w:rsid w:val="004B15AB"/>
    <w:rsid w:val="004B19AF"/>
    <w:rsid w:val="004B2029"/>
    <w:rsid w:val="004B20C8"/>
    <w:rsid w:val="004B217F"/>
    <w:rsid w:val="004B32DA"/>
    <w:rsid w:val="004B36F5"/>
    <w:rsid w:val="004B4336"/>
    <w:rsid w:val="004B449D"/>
    <w:rsid w:val="004B4B51"/>
    <w:rsid w:val="004B5007"/>
    <w:rsid w:val="004B5C42"/>
    <w:rsid w:val="004B5DB7"/>
    <w:rsid w:val="004B6D20"/>
    <w:rsid w:val="004B7194"/>
    <w:rsid w:val="004B738C"/>
    <w:rsid w:val="004C0A59"/>
    <w:rsid w:val="004C168D"/>
    <w:rsid w:val="004C1A08"/>
    <w:rsid w:val="004C1AD0"/>
    <w:rsid w:val="004C206B"/>
    <w:rsid w:val="004C3CBA"/>
    <w:rsid w:val="004C3CED"/>
    <w:rsid w:val="004C4027"/>
    <w:rsid w:val="004C4C73"/>
    <w:rsid w:val="004C4EB0"/>
    <w:rsid w:val="004C4F12"/>
    <w:rsid w:val="004C53B6"/>
    <w:rsid w:val="004C58D4"/>
    <w:rsid w:val="004C5904"/>
    <w:rsid w:val="004C5997"/>
    <w:rsid w:val="004C5B35"/>
    <w:rsid w:val="004C622D"/>
    <w:rsid w:val="004C758F"/>
    <w:rsid w:val="004C7F53"/>
    <w:rsid w:val="004D0346"/>
    <w:rsid w:val="004D06AC"/>
    <w:rsid w:val="004D0E09"/>
    <w:rsid w:val="004D0F3E"/>
    <w:rsid w:val="004D169E"/>
    <w:rsid w:val="004D1A7F"/>
    <w:rsid w:val="004D1E14"/>
    <w:rsid w:val="004D2C4C"/>
    <w:rsid w:val="004D3E40"/>
    <w:rsid w:val="004D3F97"/>
    <w:rsid w:val="004D51D4"/>
    <w:rsid w:val="004D5F39"/>
    <w:rsid w:val="004D60E2"/>
    <w:rsid w:val="004D70AD"/>
    <w:rsid w:val="004E00B7"/>
    <w:rsid w:val="004E0AA4"/>
    <w:rsid w:val="004E0D86"/>
    <w:rsid w:val="004E0FD4"/>
    <w:rsid w:val="004E1834"/>
    <w:rsid w:val="004E2FF5"/>
    <w:rsid w:val="004E363C"/>
    <w:rsid w:val="004E4104"/>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3EE3"/>
    <w:rsid w:val="005041CB"/>
    <w:rsid w:val="00505C2A"/>
    <w:rsid w:val="00506261"/>
    <w:rsid w:val="00506781"/>
    <w:rsid w:val="00506F33"/>
    <w:rsid w:val="005072E9"/>
    <w:rsid w:val="00507BC9"/>
    <w:rsid w:val="00507C2C"/>
    <w:rsid w:val="00507DEE"/>
    <w:rsid w:val="00510786"/>
    <w:rsid w:val="0051123B"/>
    <w:rsid w:val="00511E6D"/>
    <w:rsid w:val="00512150"/>
    <w:rsid w:val="005141AA"/>
    <w:rsid w:val="005145DC"/>
    <w:rsid w:val="00514D19"/>
    <w:rsid w:val="005150B0"/>
    <w:rsid w:val="00515617"/>
    <w:rsid w:val="00515806"/>
    <w:rsid w:val="00516AB3"/>
    <w:rsid w:val="00516E44"/>
    <w:rsid w:val="00516FF9"/>
    <w:rsid w:val="005174DF"/>
    <w:rsid w:val="005177E6"/>
    <w:rsid w:val="00517D69"/>
    <w:rsid w:val="00520183"/>
    <w:rsid w:val="00520426"/>
    <w:rsid w:val="005205EB"/>
    <w:rsid w:val="0052086A"/>
    <w:rsid w:val="00521908"/>
    <w:rsid w:val="00521DD2"/>
    <w:rsid w:val="00521E3B"/>
    <w:rsid w:val="005222AD"/>
    <w:rsid w:val="0052232A"/>
    <w:rsid w:val="005223A5"/>
    <w:rsid w:val="00522464"/>
    <w:rsid w:val="00522972"/>
    <w:rsid w:val="00522A02"/>
    <w:rsid w:val="0052357D"/>
    <w:rsid w:val="005261CE"/>
    <w:rsid w:val="005266BF"/>
    <w:rsid w:val="00530503"/>
    <w:rsid w:val="00530ABE"/>
    <w:rsid w:val="005316BB"/>
    <w:rsid w:val="0053173E"/>
    <w:rsid w:val="0053190C"/>
    <w:rsid w:val="00531DC7"/>
    <w:rsid w:val="00532023"/>
    <w:rsid w:val="0053226E"/>
    <w:rsid w:val="00532314"/>
    <w:rsid w:val="005327BA"/>
    <w:rsid w:val="00532E1B"/>
    <w:rsid w:val="00533034"/>
    <w:rsid w:val="00534A03"/>
    <w:rsid w:val="005361AE"/>
    <w:rsid w:val="005369F3"/>
    <w:rsid w:val="00537F45"/>
    <w:rsid w:val="00540920"/>
    <w:rsid w:val="0054096B"/>
    <w:rsid w:val="005417D7"/>
    <w:rsid w:val="00541811"/>
    <w:rsid w:val="00541B9B"/>
    <w:rsid w:val="0054367D"/>
    <w:rsid w:val="00543A66"/>
    <w:rsid w:val="00544677"/>
    <w:rsid w:val="00544E10"/>
    <w:rsid w:val="0054712A"/>
    <w:rsid w:val="0054712C"/>
    <w:rsid w:val="005472C1"/>
    <w:rsid w:val="005472CC"/>
    <w:rsid w:val="00547314"/>
    <w:rsid w:val="00547DD6"/>
    <w:rsid w:val="00550BBB"/>
    <w:rsid w:val="00551FDD"/>
    <w:rsid w:val="00552178"/>
    <w:rsid w:val="00552BCC"/>
    <w:rsid w:val="00553D71"/>
    <w:rsid w:val="00554050"/>
    <w:rsid w:val="005547A3"/>
    <w:rsid w:val="0055489F"/>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2B4B"/>
    <w:rsid w:val="005830A6"/>
    <w:rsid w:val="00583201"/>
    <w:rsid w:val="00583EDB"/>
    <w:rsid w:val="00583EF8"/>
    <w:rsid w:val="00584FCC"/>
    <w:rsid w:val="00585775"/>
    <w:rsid w:val="005861F8"/>
    <w:rsid w:val="005867EF"/>
    <w:rsid w:val="005869F0"/>
    <w:rsid w:val="005871AF"/>
    <w:rsid w:val="005877E4"/>
    <w:rsid w:val="005879D2"/>
    <w:rsid w:val="00587C60"/>
    <w:rsid w:val="00591368"/>
    <w:rsid w:val="0059186A"/>
    <w:rsid w:val="00591B1D"/>
    <w:rsid w:val="00593B76"/>
    <w:rsid w:val="00593C4E"/>
    <w:rsid w:val="0059478A"/>
    <w:rsid w:val="00594EB0"/>
    <w:rsid w:val="005953ED"/>
    <w:rsid w:val="00595AE4"/>
    <w:rsid w:val="00597AB6"/>
    <w:rsid w:val="00597D67"/>
    <w:rsid w:val="00597F29"/>
    <w:rsid w:val="005A049F"/>
    <w:rsid w:val="005A051E"/>
    <w:rsid w:val="005A0D9B"/>
    <w:rsid w:val="005A3640"/>
    <w:rsid w:val="005A42B8"/>
    <w:rsid w:val="005A4547"/>
    <w:rsid w:val="005A4D59"/>
    <w:rsid w:val="005A51F8"/>
    <w:rsid w:val="005A5210"/>
    <w:rsid w:val="005A58E1"/>
    <w:rsid w:val="005A5B60"/>
    <w:rsid w:val="005A5EFE"/>
    <w:rsid w:val="005A60E7"/>
    <w:rsid w:val="005A6B66"/>
    <w:rsid w:val="005A7B3F"/>
    <w:rsid w:val="005A7E87"/>
    <w:rsid w:val="005B0B83"/>
    <w:rsid w:val="005B0ED6"/>
    <w:rsid w:val="005B10C4"/>
    <w:rsid w:val="005B1AFB"/>
    <w:rsid w:val="005B1BD8"/>
    <w:rsid w:val="005B2589"/>
    <w:rsid w:val="005B2919"/>
    <w:rsid w:val="005B3382"/>
    <w:rsid w:val="005B34F0"/>
    <w:rsid w:val="005B4071"/>
    <w:rsid w:val="005B4253"/>
    <w:rsid w:val="005B4829"/>
    <w:rsid w:val="005B4C14"/>
    <w:rsid w:val="005B4EAF"/>
    <w:rsid w:val="005B543F"/>
    <w:rsid w:val="005B5659"/>
    <w:rsid w:val="005B6949"/>
    <w:rsid w:val="005B6C3B"/>
    <w:rsid w:val="005B6FB1"/>
    <w:rsid w:val="005B735F"/>
    <w:rsid w:val="005B7694"/>
    <w:rsid w:val="005C014C"/>
    <w:rsid w:val="005C032F"/>
    <w:rsid w:val="005C0D05"/>
    <w:rsid w:val="005C1194"/>
    <w:rsid w:val="005C1D3E"/>
    <w:rsid w:val="005C27A0"/>
    <w:rsid w:val="005C3540"/>
    <w:rsid w:val="005C417C"/>
    <w:rsid w:val="005C474E"/>
    <w:rsid w:val="005C4DDB"/>
    <w:rsid w:val="005C4EE3"/>
    <w:rsid w:val="005C4F8B"/>
    <w:rsid w:val="005C54C1"/>
    <w:rsid w:val="005C6009"/>
    <w:rsid w:val="005C60EB"/>
    <w:rsid w:val="005C61E5"/>
    <w:rsid w:val="005C6590"/>
    <w:rsid w:val="005C723F"/>
    <w:rsid w:val="005C79BC"/>
    <w:rsid w:val="005C7F49"/>
    <w:rsid w:val="005D0751"/>
    <w:rsid w:val="005D170C"/>
    <w:rsid w:val="005D199F"/>
    <w:rsid w:val="005D2821"/>
    <w:rsid w:val="005D2BBA"/>
    <w:rsid w:val="005D2BC8"/>
    <w:rsid w:val="005D2C34"/>
    <w:rsid w:val="005D2D29"/>
    <w:rsid w:val="005D3080"/>
    <w:rsid w:val="005D31BD"/>
    <w:rsid w:val="005D3986"/>
    <w:rsid w:val="005D509C"/>
    <w:rsid w:val="005D5293"/>
    <w:rsid w:val="005D554F"/>
    <w:rsid w:val="005D5B6E"/>
    <w:rsid w:val="005D5F9A"/>
    <w:rsid w:val="005D6214"/>
    <w:rsid w:val="005D69D2"/>
    <w:rsid w:val="005D6C0B"/>
    <w:rsid w:val="005D7638"/>
    <w:rsid w:val="005D7763"/>
    <w:rsid w:val="005D7A06"/>
    <w:rsid w:val="005E03D1"/>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60F2"/>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1ED0"/>
    <w:rsid w:val="006020F1"/>
    <w:rsid w:val="006023CA"/>
    <w:rsid w:val="00602539"/>
    <w:rsid w:val="006026F8"/>
    <w:rsid w:val="006030FB"/>
    <w:rsid w:val="006037B9"/>
    <w:rsid w:val="00603A99"/>
    <w:rsid w:val="00603E7F"/>
    <w:rsid w:val="0060479F"/>
    <w:rsid w:val="006047C7"/>
    <w:rsid w:val="006048C7"/>
    <w:rsid w:val="00604942"/>
    <w:rsid w:val="00605647"/>
    <w:rsid w:val="00605744"/>
    <w:rsid w:val="00605AB6"/>
    <w:rsid w:val="006061FE"/>
    <w:rsid w:val="00606742"/>
    <w:rsid w:val="00610605"/>
    <w:rsid w:val="00611393"/>
    <w:rsid w:val="006115B1"/>
    <w:rsid w:val="00611B81"/>
    <w:rsid w:val="00612DA4"/>
    <w:rsid w:val="0061350F"/>
    <w:rsid w:val="00613D59"/>
    <w:rsid w:val="00613DD6"/>
    <w:rsid w:val="00614282"/>
    <w:rsid w:val="0061476A"/>
    <w:rsid w:val="006148D0"/>
    <w:rsid w:val="006158B7"/>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791"/>
    <w:rsid w:val="0062781D"/>
    <w:rsid w:val="00627FBB"/>
    <w:rsid w:val="00630B5E"/>
    <w:rsid w:val="00630C6E"/>
    <w:rsid w:val="00631FCB"/>
    <w:rsid w:val="00632F44"/>
    <w:rsid w:val="0063307F"/>
    <w:rsid w:val="006345A8"/>
    <w:rsid w:val="006345AC"/>
    <w:rsid w:val="00636373"/>
    <w:rsid w:val="006364FF"/>
    <w:rsid w:val="006368B0"/>
    <w:rsid w:val="006372EE"/>
    <w:rsid w:val="006375BA"/>
    <w:rsid w:val="00637C94"/>
    <w:rsid w:val="0064158E"/>
    <w:rsid w:val="0064188B"/>
    <w:rsid w:val="00641A03"/>
    <w:rsid w:val="006441E5"/>
    <w:rsid w:val="006444B4"/>
    <w:rsid w:val="0064465B"/>
    <w:rsid w:val="00645108"/>
    <w:rsid w:val="0064577F"/>
    <w:rsid w:val="00645EA9"/>
    <w:rsid w:val="006461C0"/>
    <w:rsid w:val="006463A0"/>
    <w:rsid w:val="00647E84"/>
    <w:rsid w:val="00647F3F"/>
    <w:rsid w:val="00647F75"/>
    <w:rsid w:val="0065042E"/>
    <w:rsid w:val="006505D6"/>
    <w:rsid w:val="00650CE1"/>
    <w:rsid w:val="006513A8"/>
    <w:rsid w:val="00651FBD"/>
    <w:rsid w:val="0065280F"/>
    <w:rsid w:val="00652B36"/>
    <w:rsid w:val="006531A0"/>
    <w:rsid w:val="006532AE"/>
    <w:rsid w:val="0065382C"/>
    <w:rsid w:val="00653FFE"/>
    <w:rsid w:val="00654841"/>
    <w:rsid w:val="0065534B"/>
    <w:rsid w:val="00656743"/>
    <w:rsid w:val="006567D8"/>
    <w:rsid w:val="00657DD3"/>
    <w:rsid w:val="00657EA7"/>
    <w:rsid w:val="00660347"/>
    <w:rsid w:val="00660DA1"/>
    <w:rsid w:val="00660E3E"/>
    <w:rsid w:val="00660E7E"/>
    <w:rsid w:val="0066120F"/>
    <w:rsid w:val="00661BFD"/>
    <w:rsid w:val="006620A5"/>
    <w:rsid w:val="0066225D"/>
    <w:rsid w:val="006625D5"/>
    <w:rsid w:val="006626B7"/>
    <w:rsid w:val="00663235"/>
    <w:rsid w:val="0066377D"/>
    <w:rsid w:val="00663C9F"/>
    <w:rsid w:val="00664C7C"/>
    <w:rsid w:val="00665610"/>
    <w:rsid w:val="00665711"/>
    <w:rsid w:val="00665737"/>
    <w:rsid w:val="00665C6D"/>
    <w:rsid w:val="00665CA6"/>
    <w:rsid w:val="00666FAA"/>
    <w:rsid w:val="00667055"/>
    <w:rsid w:val="00667360"/>
    <w:rsid w:val="00671104"/>
    <w:rsid w:val="00671486"/>
    <w:rsid w:val="006722B4"/>
    <w:rsid w:val="00673984"/>
    <w:rsid w:val="00673F31"/>
    <w:rsid w:val="00674105"/>
    <w:rsid w:val="0067419A"/>
    <w:rsid w:val="006743C1"/>
    <w:rsid w:val="006743D1"/>
    <w:rsid w:val="00674A1D"/>
    <w:rsid w:val="006753F1"/>
    <w:rsid w:val="006756F3"/>
    <w:rsid w:val="00675A50"/>
    <w:rsid w:val="00675F73"/>
    <w:rsid w:val="0067651F"/>
    <w:rsid w:val="006767CA"/>
    <w:rsid w:val="00677525"/>
    <w:rsid w:val="0068058D"/>
    <w:rsid w:val="0068089E"/>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B5E"/>
    <w:rsid w:val="00690F59"/>
    <w:rsid w:val="006915BC"/>
    <w:rsid w:val="00692D8A"/>
    <w:rsid w:val="0069302A"/>
    <w:rsid w:val="006930D7"/>
    <w:rsid w:val="00693136"/>
    <w:rsid w:val="006936A7"/>
    <w:rsid w:val="006936B1"/>
    <w:rsid w:val="00693B99"/>
    <w:rsid w:val="0069472D"/>
    <w:rsid w:val="00694D0D"/>
    <w:rsid w:val="00695069"/>
    <w:rsid w:val="00695E2A"/>
    <w:rsid w:val="006A0B34"/>
    <w:rsid w:val="006A12BA"/>
    <w:rsid w:val="006A131F"/>
    <w:rsid w:val="006A1E1E"/>
    <w:rsid w:val="006A1F46"/>
    <w:rsid w:val="006A2560"/>
    <w:rsid w:val="006A273A"/>
    <w:rsid w:val="006A2EAC"/>
    <w:rsid w:val="006A395F"/>
    <w:rsid w:val="006A3962"/>
    <w:rsid w:val="006A3F4A"/>
    <w:rsid w:val="006A41B7"/>
    <w:rsid w:val="006A41EB"/>
    <w:rsid w:val="006A4540"/>
    <w:rsid w:val="006A4AE7"/>
    <w:rsid w:val="006A4DF2"/>
    <w:rsid w:val="006A4E89"/>
    <w:rsid w:val="006A50E3"/>
    <w:rsid w:val="006A5158"/>
    <w:rsid w:val="006A550E"/>
    <w:rsid w:val="006A56B8"/>
    <w:rsid w:val="006A6AD3"/>
    <w:rsid w:val="006A7396"/>
    <w:rsid w:val="006A7AF9"/>
    <w:rsid w:val="006A7D34"/>
    <w:rsid w:val="006B086E"/>
    <w:rsid w:val="006B0CAC"/>
    <w:rsid w:val="006B1598"/>
    <w:rsid w:val="006B1B11"/>
    <w:rsid w:val="006B3670"/>
    <w:rsid w:val="006B3F0E"/>
    <w:rsid w:val="006B5454"/>
    <w:rsid w:val="006B57B0"/>
    <w:rsid w:val="006B585A"/>
    <w:rsid w:val="006B58A5"/>
    <w:rsid w:val="006B6C13"/>
    <w:rsid w:val="006C01FA"/>
    <w:rsid w:val="006C07B4"/>
    <w:rsid w:val="006C091B"/>
    <w:rsid w:val="006C113D"/>
    <w:rsid w:val="006C20BF"/>
    <w:rsid w:val="006C2442"/>
    <w:rsid w:val="006C245D"/>
    <w:rsid w:val="006C289E"/>
    <w:rsid w:val="006C2D1E"/>
    <w:rsid w:val="006C3B8F"/>
    <w:rsid w:val="006C3D3B"/>
    <w:rsid w:val="006C3E7E"/>
    <w:rsid w:val="006C3F3F"/>
    <w:rsid w:val="006C4109"/>
    <w:rsid w:val="006C45E6"/>
    <w:rsid w:val="006C4EE5"/>
    <w:rsid w:val="006C523F"/>
    <w:rsid w:val="006C6894"/>
    <w:rsid w:val="006C6973"/>
    <w:rsid w:val="006C69DC"/>
    <w:rsid w:val="006C7BCF"/>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99F"/>
    <w:rsid w:val="006E4D2B"/>
    <w:rsid w:val="006E51E0"/>
    <w:rsid w:val="006E57A9"/>
    <w:rsid w:val="006E6639"/>
    <w:rsid w:val="006E6975"/>
    <w:rsid w:val="006E6EA5"/>
    <w:rsid w:val="006F001E"/>
    <w:rsid w:val="006F0943"/>
    <w:rsid w:val="006F1613"/>
    <w:rsid w:val="006F1709"/>
    <w:rsid w:val="006F33F2"/>
    <w:rsid w:val="006F4658"/>
    <w:rsid w:val="006F498F"/>
    <w:rsid w:val="006F4BB6"/>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14"/>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295"/>
    <w:rsid w:val="007205F6"/>
    <w:rsid w:val="00720882"/>
    <w:rsid w:val="007208FB"/>
    <w:rsid w:val="00720BB4"/>
    <w:rsid w:val="00720C6D"/>
    <w:rsid w:val="00720E72"/>
    <w:rsid w:val="00721012"/>
    <w:rsid w:val="00721656"/>
    <w:rsid w:val="00722C40"/>
    <w:rsid w:val="00724602"/>
    <w:rsid w:val="00724CF4"/>
    <w:rsid w:val="00724F7C"/>
    <w:rsid w:val="00724FD6"/>
    <w:rsid w:val="007250D7"/>
    <w:rsid w:val="007258F7"/>
    <w:rsid w:val="007267E0"/>
    <w:rsid w:val="00726A3C"/>
    <w:rsid w:val="007305A6"/>
    <w:rsid w:val="00731792"/>
    <w:rsid w:val="00731E03"/>
    <w:rsid w:val="0073246C"/>
    <w:rsid w:val="00733009"/>
    <w:rsid w:val="00734193"/>
    <w:rsid w:val="00734A56"/>
    <w:rsid w:val="007357EF"/>
    <w:rsid w:val="00736953"/>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62A"/>
    <w:rsid w:val="00745F24"/>
    <w:rsid w:val="0074608B"/>
    <w:rsid w:val="00746A45"/>
    <w:rsid w:val="00746B9A"/>
    <w:rsid w:val="00747ED2"/>
    <w:rsid w:val="0075039B"/>
    <w:rsid w:val="007503E6"/>
    <w:rsid w:val="00751339"/>
    <w:rsid w:val="0075195D"/>
    <w:rsid w:val="00752381"/>
    <w:rsid w:val="00753311"/>
    <w:rsid w:val="00754674"/>
    <w:rsid w:val="00755473"/>
    <w:rsid w:val="0075665F"/>
    <w:rsid w:val="00756A0D"/>
    <w:rsid w:val="007576CE"/>
    <w:rsid w:val="007576FB"/>
    <w:rsid w:val="007615AA"/>
    <w:rsid w:val="00761789"/>
    <w:rsid w:val="00761E6C"/>
    <w:rsid w:val="007626A1"/>
    <w:rsid w:val="007627FD"/>
    <w:rsid w:val="00762BB8"/>
    <w:rsid w:val="00762C61"/>
    <w:rsid w:val="007635FF"/>
    <w:rsid w:val="00763855"/>
    <w:rsid w:val="00764269"/>
    <w:rsid w:val="007646CC"/>
    <w:rsid w:val="00764D3A"/>
    <w:rsid w:val="007656C4"/>
    <w:rsid w:val="0076599D"/>
    <w:rsid w:val="007664F3"/>
    <w:rsid w:val="0076712C"/>
    <w:rsid w:val="007671B5"/>
    <w:rsid w:val="007671BF"/>
    <w:rsid w:val="00767961"/>
    <w:rsid w:val="00767969"/>
    <w:rsid w:val="007705A7"/>
    <w:rsid w:val="007712CE"/>
    <w:rsid w:val="00771DE5"/>
    <w:rsid w:val="0077327B"/>
    <w:rsid w:val="0077340A"/>
    <w:rsid w:val="0077351E"/>
    <w:rsid w:val="007741CB"/>
    <w:rsid w:val="00774566"/>
    <w:rsid w:val="007747F2"/>
    <w:rsid w:val="00775128"/>
    <w:rsid w:val="007757AF"/>
    <w:rsid w:val="00775C88"/>
    <w:rsid w:val="0077612A"/>
    <w:rsid w:val="00777030"/>
    <w:rsid w:val="007772D8"/>
    <w:rsid w:val="007773E9"/>
    <w:rsid w:val="00777F73"/>
    <w:rsid w:val="00780553"/>
    <w:rsid w:val="00780BCD"/>
    <w:rsid w:val="00780FDA"/>
    <w:rsid w:val="00781410"/>
    <w:rsid w:val="007822C3"/>
    <w:rsid w:val="00782CCA"/>
    <w:rsid w:val="00782D3B"/>
    <w:rsid w:val="00783224"/>
    <w:rsid w:val="0078344B"/>
    <w:rsid w:val="007834B2"/>
    <w:rsid w:val="007838F6"/>
    <w:rsid w:val="00783AB7"/>
    <w:rsid w:val="00783B78"/>
    <w:rsid w:val="00784C10"/>
    <w:rsid w:val="00785FC9"/>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975CE"/>
    <w:rsid w:val="00797E5E"/>
    <w:rsid w:val="007A0562"/>
    <w:rsid w:val="007A0BE6"/>
    <w:rsid w:val="007A159D"/>
    <w:rsid w:val="007A1867"/>
    <w:rsid w:val="007A2054"/>
    <w:rsid w:val="007A2451"/>
    <w:rsid w:val="007A2502"/>
    <w:rsid w:val="007A3ACA"/>
    <w:rsid w:val="007A3BF0"/>
    <w:rsid w:val="007A452A"/>
    <w:rsid w:val="007A5A54"/>
    <w:rsid w:val="007A611A"/>
    <w:rsid w:val="007A7E34"/>
    <w:rsid w:val="007B01F8"/>
    <w:rsid w:val="007B0963"/>
    <w:rsid w:val="007B1295"/>
    <w:rsid w:val="007B134F"/>
    <w:rsid w:val="007B1CAC"/>
    <w:rsid w:val="007B2098"/>
    <w:rsid w:val="007B2116"/>
    <w:rsid w:val="007B2930"/>
    <w:rsid w:val="007B2E18"/>
    <w:rsid w:val="007B3502"/>
    <w:rsid w:val="007B3B19"/>
    <w:rsid w:val="007B460B"/>
    <w:rsid w:val="007B4AA6"/>
    <w:rsid w:val="007B4C67"/>
    <w:rsid w:val="007B512A"/>
    <w:rsid w:val="007B56A8"/>
    <w:rsid w:val="007B582D"/>
    <w:rsid w:val="007B587C"/>
    <w:rsid w:val="007B5E39"/>
    <w:rsid w:val="007B5E4D"/>
    <w:rsid w:val="007B69ED"/>
    <w:rsid w:val="007B6C30"/>
    <w:rsid w:val="007B758F"/>
    <w:rsid w:val="007B75E3"/>
    <w:rsid w:val="007B780B"/>
    <w:rsid w:val="007B79BA"/>
    <w:rsid w:val="007B7AD9"/>
    <w:rsid w:val="007B7ED6"/>
    <w:rsid w:val="007C0654"/>
    <w:rsid w:val="007C0873"/>
    <w:rsid w:val="007C0FCE"/>
    <w:rsid w:val="007C16F0"/>
    <w:rsid w:val="007C18E9"/>
    <w:rsid w:val="007C1F84"/>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69C"/>
    <w:rsid w:val="007D5F6C"/>
    <w:rsid w:val="007D6315"/>
    <w:rsid w:val="007D631C"/>
    <w:rsid w:val="007D6C15"/>
    <w:rsid w:val="007D6F06"/>
    <w:rsid w:val="007D7592"/>
    <w:rsid w:val="007D78FE"/>
    <w:rsid w:val="007E00D9"/>
    <w:rsid w:val="007E09B6"/>
    <w:rsid w:val="007E20D1"/>
    <w:rsid w:val="007E3B92"/>
    <w:rsid w:val="007E3C3A"/>
    <w:rsid w:val="007E3C7D"/>
    <w:rsid w:val="007E477D"/>
    <w:rsid w:val="007E5800"/>
    <w:rsid w:val="007E7B38"/>
    <w:rsid w:val="007F035E"/>
    <w:rsid w:val="007F0551"/>
    <w:rsid w:val="007F08CD"/>
    <w:rsid w:val="007F15A0"/>
    <w:rsid w:val="007F1A9B"/>
    <w:rsid w:val="007F1DC5"/>
    <w:rsid w:val="007F27A6"/>
    <w:rsid w:val="007F2C12"/>
    <w:rsid w:val="007F3DE6"/>
    <w:rsid w:val="007F4087"/>
    <w:rsid w:val="007F4811"/>
    <w:rsid w:val="007F5705"/>
    <w:rsid w:val="007F7019"/>
    <w:rsid w:val="008000E0"/>
    <w:rsid w:val="008005DF"/>
    <w:rsid w:val="00800EDB"/>
    <w:rsid w:val="00801597"/>
    <w:rsid w:val="00802972"/>
    <w:rsid w:val="008029C2"/>
    <w:rsid w:val="00803FF4"/>
    <w:rsid w:val="0080467A"/>
    <w:rsid w:val="00804C87"/>
    <w:rsid w:val="00804FE4"/>
    <w:rsid w:val="0080584B"/>
    <w:rsid w:val="008074EC"/>
    <w:rsid w:val="00807537"/>
    <w:rsid w:val="008076F0"/>
    <w:rsid w:val="008100F1"/>
    <w:rsid w:val="008102B7"/>
    <w:rsid w:val="008104C0"/>
    <w:rsid w:val="00810514"/>
    <w:rsid w:val="008119B4"/>
    <w:rsid w:val="00812549"/>
    <w:rsid w:val="00812641"/>
    <w:rsid w:val="00814479"/>
    <w:rsid w:val="00815173"/>
    <w:rsid w:val="008154AD"/>
    <w:rsid w:val="00815976"/>
    <w:rsid w:val="00815A38"/>
    <w:rsid w:val="00815D68"/>
    <w:rsid w:val="00816B8F"/>
    <w:rsid w:val="00816E30"/>
    <w:rsid w:val="00817276"/>
    <w:rsid w:val="00817B58"/>
    <w:rsid w:val="00817B63"/>
    <w:rsid w:val="008215BE"/>
    <w:rsid w:val="00821C19"/>
    <w:rsid w:val="00822180"/>
    <w:rsid w:val="00824504"/>
    <w:rsid w:val="00824552"/>
    <w:rsid w:val="008273B0"/>
    <w:rsid w:val="00827D51"/>
    <w:rsid w:val="00827E33"/>
    <w:rsid w:val="00827E9F"/>
    <w:rsid w:val="0083058C"/>
    <w:rsid w:val="00830E7F"/>
    <w:rsid w:val="00831966"/>
    <w:rsid w:val="0083204C"/>
    <w:rsid w:val="00833437"/>
    <w:rsid w:val="008343C4"/>
    <w:rsid w:val="008345FB"/>
    <w:rsid w:val="00834DBB"/>
    <w:rsid w:val="0083598E"/>
    <w:rsid w:val="00836474"/>
    <w:rsid w:val="00836820"/>
    <w:rsid w:val="0083738D"/>
    <w:rsid w:val="00837554"/>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1B"/>
    <w:rsid w:val="00844E66"/>
    <w:rsid w:val="008451E5"/>
    <w:rsid w:val="0084528F"/>
    <w:rsid w:val="00845B0D"/>
    <w:rsid w:val="0084695C"/>
    <w:rsid w:val="00846CF0"/>
    <w:rsid w:val="00847085"/>
    <w:rsid w:val="008475B8"/>
    <w:rsid w:val="00847828"/>
    <w:rsid w:val="008502F2"/>
    <w:rsid w:val="00850FF8"/>
    <w:rsid w:val="00851909"/>
    <w:rsid w:val="0085200C"/>
    <w:rsid w:val="008525B6"/>
    <w:rsid w:val="008527C0"/>
    <w:rsid w:val="00852FBF"/>
    <w:rsid w:val="0085431B"/>
    <w:rsid w:val="0085435A"/>
    <w:rsid w:val="00857119"/>
    <w:rsid w:val="0085738A"/>
    <w:rsid w:val="00857600"/>
    <w:rsid w:val="00857864"/>
    <w:rsid w:val="008578CE"/>
    <w:rsid w:val="008601C2"/>
    <w:rsid w:val="008601C3"/>
    <w:rsid w:val="00860363"/>
    <w:rsid w:val="00860465"/>
    <w:rsid w:val="008604AF"/>
    <w:rsid w:val="008610F2"/>
    <w:rsid w:val="00862134"/>
    <w:rsid w:val="00862251"/>
    <w:rsid w:val="008627AA"/>
    <w:rsid w:val="00862BBA"/>
    <w:rsid w:val="00862DA4"/>
    <w:rsid w:val="0086320E"/>
    <w:rsid w:val="0086321D"/>
    <w:rsid w:val="00863568"/>
    <w:rsid w:val="00865205"/>
    <w:rsid w:val="00865816"/>
    <w:rsid w:val="00865897"/>
    <w:rsid w:val="0086591B"/>
    <w:rsid w:val="00866E64"/>
    <w:rsid w:val="00866F1C"/>
    <w:rsid w:val="00867B93"/>
    <w:rsid w:val="00871271"/>
    <w:rsid w:val="00871466"/>
    <w:rsid w:val="0087168A"/>
    <w:rsid w:val="008720FE"/>
    <w:rsid w:val="008729FE"/>
    <w:rsid w:val="0087384B"/>
    <w:rsid w:val="00874298"/>
    <w:rsid w:val="00874429"/>
    <w:rsid w:val="00874C6F"/>
    <w:rsid w:val="00876152"/>
    <w:rsid w:val="008818A3"/>
    <w:rsid w:val="00882270"/>
    <w:rsid w:val="008827B9"/>
    <w:rsid w:val="00882DFB"/>
    <w:rsid w:val="008838B6"/>
    <w:rsid w:val="00883CC9"/>
    <w:rsid w:val="00883E6C"/>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303"/>
    <w:rsid w:val="0089648A"/>
    <w:rsid w:val="0089696C"/>
    <w:rsid w:val="00896D1B"/>
    <w:rsid w:val="008A07BA"/>
    <w:rsid w:val="008A0F7C"/>
    <w:rsid w:val="008A11A4"/>
    <w:rsid w:val="008A148F"/>
    <w:rsid w:val="008A347E"/>
    <w:rsid w:val="008A376B"/>
    <w:rsid w:val="008A40CE"/>
    <w:rsid w:val="008A40E8"/>
    <w:rsid w:val="008A5C0B"/>
    <w:rsid w:val="008A5DAA"/>
    <w:rsid w:val="008A5DC3"/>
    <w:rsid w:val="008A5FBA"/>
    <w:rsid w:val="008A6302"/>
    <w:rsid w:val="008A68DB"/>
    <w:rsid w:val="008A6957"/>
    <w:rsid w:val="008A7632"/>
    <w:rsid w:val="008A7937"/>
    <w:rsid w:val="008A7FD9"/>
    <w:rsid w:val="008B0BC5"/>
    <w:rsid w:val="008B1B32"/>
    <w:rsid w:val="008B1B84"/>
    <w:rsid w:val="008B1F6B"/>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B72D3"/>
    <w:rsid w:val="008B7E0F"/>
    <w:rsid w:val="008C0257"/>
    <w:rsid w:val="008C0488"/>
    <w:rsid w:val="008C04FA"/>
    <w:rsid w:val="008C0563"/>
    <w:rsid w:val="008C18C7"/>
    <w:rsid w:val="008C27CA"/>
    <w:rsid w:val="008C296E"/>
    <w:rsid w:val="008C2A1D"/>
    <w:rsid w:val="008C2F85"/>
    <w:rsid w:val="008C3690"/>
    <w:rsid w:val="008C3F78"/>
    <w:rsid w:val="008C4610"/>
    <w:rsid w:val="008C47F8"/>
    <w:rsid w:val="008C4A62"/>
    <w:rsid w:val="008C51F7"/>
    <w:rsid w:val="008C553B"/>
    <w:rsid w:val="008C623E"/>
    <w:rsid w:val="008C63C7"/>
    <w:rsid w:val="008C69E7"/>
    <w:rsid w:val="008C6A3B"/>
    <w:rsid w:val="008C6B85"/>
    <w:rsid w:val="008C745A"/>
    <w:rsid w:val="008C7465"/>
    <w:rsid w:val="008D0713"/>
    <w:rsid w:val="008D0FDD"/>
    <w:rsid w:val="008D2262"/>
    <w:rsid w:val="008D2C14"/>
    <w:rsid w:val="008D2DD2"/>
    <w:rsid w:val="008D3359"/>
    <w:rsid w:val="008D3E45"/>
    <w:rsid w:val="008D433E"/>
    <w:rsid w:val="008D4BB6"/>
    <w:rsid w:val="008D589B"/>
    <w:rsid w:val="008D5E34"/>
    <w:rsid w:val="008D616E"/>
    <w:rsid w:val="008D6AC7"/>
    <w:rsid w:val="008D7566"/>
    <w:rsid w:val="008E1A1C"/>
    <w:rsid w:val="008E1BF7"/>
    <w:rsid w:val="008E264F"/>
    <w:rsid w:val="008E2912"/>
    <w:rsid w:val="008E2CA2"/>
    <w:rsid w:val="008E312B"/>
    <w:rsid w:val="008E3469"/>
    <w:rsid w:val="008E36FA"/>
    <w:rsid w:val="008E4034"/>
    <w:rsid w:val="008E63D6"/>
    <w:rsid w:val="008E6B31"/>
    <w:rsid w:val="008E704A"/>
    <w:rsid w:val="008E729F"/>
    <w:rsid w:val="008E7B1C"/>
    <w:rsid w:val="008E7B8E"/>
    <w:rsid w:val="008F00AA"/>
    <w:rsid w:val="008F0A2D"/>
    <w:rsid w:val="008F0A60"/>
    <w:rsid w:val="008F0FDF"/>
    <w:rsid w:val="008F106D"/>
    <w:rsid w:val="008F10C4"/>
    <w:rsid w:val="008F141B"/>
    <w:rsid w:val="008F18AC"/>
    <w:rsid w:val="008F1DC8"/>
    <w:rsid w:val="008F22AA"/>
    <w:rsid w:val="008F2A73"/>
    <w:rsid w:val="008F2C2C"/>
    <w:rsid w:val="008F2C5F"/>
    <w:rsid w:val="008F2CB1"/>
    <w:rsid w:val="008F2E73"/>
    <w:rsid w:val="008F5B3C"/>
    <w:rsid w:val="008F6F54"/>
    <w:rsid w:val="008F74B4"/>
    <w:rsid w:val="008F76AE"/>
    <w:rsid w:val="008F7BCD"/>
    <w:rsid w:val="00900FF2"/>
    <w:rsid w:val="0090114B"/>
    <w:rsid w:val="00901925"/>
    <w:rsid w:val="0090226B"/>
    <w:rsid w:val="009023E8"/>
    <w:rsid w:val="00902745"/>
    <w:rsid w:val="00902BEA"/>
    <w:rsid w:val="00903711"/>
    <w:rsid w:val="00903B2C"/>
    <w:rsid w:val="00903E7F"/>
    <w:rsid w:val="00903EB9"/>
    <w:rsid w:val="00904533"/>
    <w:rsid w:val="00904A56"/>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47F"/>
    <w:rsid w:val="0091789F"/>
    <w:rsid w:val="009206FE"/>
    <w:rsid w:val="00921909"/>
    <w:rsid w:val="0092208E"/>
    <w:rsid w:val="00922DAF"/>
    <w:rsid w:val="00922DF9"/>
    <w:rsid w:val="0092315F"/>
    <w:rsid w:val="00923698"/>
    <w:rsid w:val="00925961"/>
    <w:rsid w:val="00925A4B"/>
    <w:rsid w:val="00925B97"/>
    <w:rsid w:val="00925D53"/>
    <w:rsid w:val="0092629E"/>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7E1"/>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6A75"/>
    <w:rsid w:val="00947322"/>
    <w:rsid w:val="00947637"/>
    <w:rsid w:val="0095027E"/>
    <w:rsid w:val="0095245D"/>
    <w:rsid w:val="00953021"/>
    <w:rsid w:val="00953390"/>
    <w:rsid w:val="00955EC5"/>
    <w:rsid w:val="009577DE"/>
    <w:rsid w:val="00957F5E"/>
    <w:rsid w:val="009604C2"/>
    <w:rsid w:val="009616DE"/>
    <w:rsid w:val="009617C9"/>
    <w:rsid w:val="0096185B"/>
    <w:rsid w:val="009618E1"/>
    <w:rsid w:val="00961931"/>
    <w:rsid w:val="00961C2F"/>
    <w:rsid w:val="00962B41"/>
    <w:rsid w:val="0096486C"/>
    <w:rsid w:val="0096488D"/>
    <w:rsid w:val="00965055"/>
    <w:rsid w:val="009652B7"/>
    <w:rsid w:val="00965F1E"/>
    <w:rsid w:val="0096617F"/>
    <w:rsid w:val="00966392"/>
    <w:rsid w:val="009664BB"/>
    <w:rsid w:val="009667B9"/>
    <w:rsid w:val="009677C1"/>
    <w:rsid w:val="009678E6"/>
    <w:rsid w:val="00967C36"/>
    <w:rsid w:val="00967CA7"/>
    <w:rsid w:val="00970015"/>
    <w:rsid w:val="00970286"/>
    <w:rsid w:val="00970632"/>
    <w:rsid w:val="00970A14"/>
    <w:rsid w:val="00970C65"/>
    <w:rsid w:val="00970FB5"/>
    <w:rsid w:val="00971535"/>
    <w:rsid w:val="0097194F"/>
    <w:rsid w:val="00971A21"/>
    <w:rsid w:val="009723BC"/>
    <w:rsid w:val="009727E8"/>
    <w:rsid w:val="00972B9B"/>
    <w:rsid w:val="00972F16"/>
    <w:rsid w:val="00973412"/>
    <w:rsid w:val="00973A59"/>
    <w:rsid w:val="00973B25"/>
    <w:rsid w:val="00973D09"/>
    <w:rsid w:val="00973E26"/>
    <w:rsid w:val="00973F0E"/>
    <w:rsid w:val="00974338"/>
    <w:rsid w:val="0097444D"/>
    <w:rsid w:val="00974791"/>
    <w:rsid w:val="009750A8"/>
    <w:rsid w:val="0097524A"/>
    <w:rsid w:val="00975328"/>
    <w:rsid w:val="00976141"/>
    <w:rsid w:val="00976B3C"/>
    <w:rsid w:val="00976E1A"/>
    <w:rsid w:val="00976EFD"/>
    <w:rsid w:val="0097756F"/>
    <w:rsid w:val="00977609"/>
    <w:rsid w:val="00977867"/>
    <w:rsid w:val="00980880"/>
    <w:rsid w:val="0098260A"/>
    <w:rsid w:val="00982C18"/>
    <w:rsid w:val="00982E0D"/>
    <w:rsid w:val="009838F2"/>
    <w:rsid w:val="00984BDD"/>
    <w:rsid w:val="0098500B"/>
    <w:rsid w:val="0098510A"/>
    <w:rsid w:val="009861D1"/>
    <w:rsid w:val="00987ADE"/>
    <w:rsid w:val="00987C0A"/>
    <w:rsid w:val="00987F2A"/>
    <w:rsid w:val="00990F54"/>
    <w:rsid w:val="009912F5"/>
    <w:rsid w:val="00991602"/>
    <w:rsid w:val="00991BC6"/>
    <w:rsid w:val="00991D54"/>
    <w:rsid w:val="00991F75"/>
    <w:rsid w:val="009922FD"/>
    <w:rsid w:val="0099253F"/>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43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A7F98"/>
    <w:rsid w:val="009B067F"/>
    <w:rsid w:val="009B0A35"/>
    <w:rsid w:val="009B0D4D"/>
    <w:rsid w:val="009B1222"/>
    <w:rsid w:val="009B1532"/>
    <w:rsid w:val="009B1A6E"/>
    <w:rsid w:val="009B20AB"/>
    <w:rsid w:val="009B346A"/>
    <w:rsid w:val="009B382D"/>
    <w:rsid w:val="009B4101"/>
    <w:rsid w:val="009B4144"/>
    <w:rsid w:val="009B4C4C"/>
    <w:rsid w:val="009B5805"/>
    <w:rsid w:val="009B629A"/>
    <w:rsid w:val="009B6417"/>
    <w:rsid w:val="009B66E3"/>
    <w:rsid w:val="009B6F17"/>
    <w:rsid w:val="009B7251"/>
    <w:rsid w:val="009B7A09"/>
    <w:rsid w:val="009C056A"/>
    <w:rsid w:val="009C075F"/>
    <w:rsid w:val="009C1446"/>
    <w:rsid w:val="009C15D9"/>
    <w:rsid w:val="009C16E2"/>
    <w:rsid w:val="009C1771"/>
    <w:rsid w:val="009C19C8"/>
    <w:rsid w:val="009C1B22"/>
    <w:rsid w:val="009C1BB3"/>
    <w:rsid w:val="009C1C3E"/>
    <w:rsid w:val="009C1D25"/>
    <w:rsid w:val="009C22F7"/>
    <w:rsid w:val="009C2370"/>
    <w:rsid w:val="009C2734"/>
    <w:rsid w:val="009C2F42"/>
    <w:rsid w:val="009C2FEE"/>
    <w:rsid w:val="009C32A8"/>
    <w:rsid w:val="009C3A8D"/>
    <w:rsid w:val="009C3C64"/>
    <w:rsid w:val="009C452C"/>
    <w:rsid w:val="009C4891"/>
    <w:rsid w:val="009C49F4"/>
    <w:rsid w:val="009C4A41"/>
    <w:rsid w:val="009C4A99"/>
    <w:rsid w:val="009C4D80"/>
    <w:rsid w:val="009C5BC1"/>
    <w:rsid w:val="009C601A"/>
    <w:rsid w:val="009C6077"/>
    <w:rsid w:val="009C6545"/>
    <w:rsid w:val="009C6991"/>
    <w:rsid w:val="009C6F10"/>
    <w:rsid w:val="009C75DB"/>
    <w:rsid w:val="009C7A7C"/>
    <w:rsid w:val="009C7FAA"/>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69F4"/>
    <w:rsid w:val="009E6FFB"/>
    <w:rsid w:val="009E7263"/>
    <w:rsid w:val="009E7741"/>
    <w:rsid w:val="009E7ED1"/>
    <w:rsid w:val="009F0199"/>
    <w:rsid w:val="009F280B"/>
    <w:rsid w:val="009F2B52"/>
    <w:rsid w:val="009F2D0B"/>
    <w:rsid w:val="009F3488"/>
    <w:rsid w:val="009F3B30"/>
    <w:rsid w:val="009F3B61"/>
    <w:rsid w:val="009F3C99"/>
    <w:rsid w:val="009F4107"/>
    <w:rsid w:val="009F4605"/>
    <w:rsid w:val="009F4654"/>
    <w:rsid w:val="009F5E23"/>
    <w:rsid w:val="009F6221"/>
    <w:rsid w:val="009F6531"/>
    <w:rsid w:val="009F658F"/>
    <w:rsid w:val="009F69C8"/>
    <w:rsid w:val="009F6EB5"/>
    <w:rsid w:val="009F6F8E"/>
    <w:rsid w:val="009F7249"/>
    <w:rsid w:val="009F7431"/>
    <w:rsid w:val="00A00D6F"/>
    <w:rsid w:val="00A0119F"/>
    <w:rsid w:val="00A01510"/>
    <w:rsid w:val="00A0166A"/>
    <w:rsid w:val="00A01739"/>
    <w:rsid w:val="00A01904"/>
    <w:rsid w:val="00A01D8B"/>
    <w:rsid w:val="00A01EEB"/>
    <w:rsid w:val="00A02481"/>
    <w:rsid w:val="00A0298C"/>
    <w:rsid w:val="00A02A73"/>
    <w:rsid w:val="00A0357A"/>
    <w:rsid w:val="00A0359D"/>
    <w:rsid w:val="00A0367A"/>
    <w:rsid w:val="00A0376B"/>
    <w:rsid w:val="00A05376"/>
    <w:rsid w:val="00A0677B"/>
    <w:rsid w:val="00A074F2"/>
    <w:rsid w:val="00A10394"/>
    <w:rsid w:val="00A1053F"/>
    <w:rsid w:val="00A10905"/>
    <w:rsid w:val="00A10CCF"/>
    <w:rsid w:val="00A11D42"/>
    <w:rsid w:val="00A11F28"/>
    <w:rsid w:val="00A12BD2"/>
    <w:rsid w:val="00A133BF"/>
    <w:rsid w:val="00A14483"/>
    <w:rsid w:val="00A14A98"/>
    <w:rsid w:val="00A152A2"/>
    <w:rsid w:val="00A160B3"/>
    <w:rsid w:val="00A1672B"/>
    <w:rsid w:val="00A16C8D"/>
    <w:rsid w:val="00A16E2D"/>
    <w:rsid w:val="00A170D2"/>
    <w:rsid w:val="00A17159"/>
    <w:rsid w:val="00A17308"/>
    <w:rsid w:val="00A20F63"/>
    <w:rsid w:val="00A21645"/>
    <w:rsid w:val="00A21D11"/>
    <w:rsid w:val="00A2242E"/>
    <w:rsid w:val="00A224BF"/>
    <w:rsid w:val="00A22A3F"/>
    <w:rsid w:val="00A234B0"/>
    <w:rsid w:val="00A241D5"/>
    <w:rsid w:val="00A24741"/>
    <w:rsid w:val="00A2663C"/>
    <w:rsid w:val="00A26700"/>
    <w:rsid w:val="00A26C9A"/>
    <w:rsid w:val="00A26CD7"/>
    <w:rsid w:val="00A27924"/>
    <w:rsid w:val="00A27945"/>
    <w:rsid w:val="00A304A1"/>
    <w:rsid w:val="00A306FF"/>
    <w:rsid w:val="00A30950"/>
    <w:rsid w:val="00A30DFD"/>
    <w:rsid w:val="00A312B3"/>
    <w:rsid w:val="00A31302"/>
    <w:rsid w:val="00A31583"/>
    <w:rsid w:val="00A31F76"/>
    <w:rsid w:val="00A325CE"/>
    <w:rsid w:val="00A32AED"/>
    <w:rsid w:val="00A33B17"/>
    <w:rsid w:val="00A34147"/>
    <w:rsid w:val="00A35EDC"/>
    <w:rsid w:val="00A36317"/>
    <w:rsid w:val="00A368D5"/>
    <w:rsid w:val="00A36CF3"/>
    <w:rsid w:val="00A3753C"/>
    <w:rsid w:val="00A40723"/>
    <w:rsid w:val="00A4080F"/>
    <w:rsid w:val="00A409BF"/>
    <w:rsid w:val="00A40E5D"/>
    <w:rsid w:val="00A41853"/>
    <w:rsid w:val="00A41EE1"/>
    <w:rsid w:val="00A423B0"/>
    <w:rsid w:val="00A43749"/>
    <w:rsid w:val="00A43A97"/>
    <w:rsid w:val="00A43C31"/>
    <w:rsid w:val="00A44800"/>
    <w:rsid w:val="00A448E8"/>
    <w:rsid w:val="00A45518"/>
    <w:rsid w:val="00A45607"/>
    <w:rsid w:val="00A45880"/>
    <w:rsid w:val="00A45A6C"/>
    <w:rsid w:val="00A45F2A"/>
    <w:rsid w:val="00A46AAB"/>
    <w:rsid w:val="00A46BD4"/>
    <w:rsid w:val="00A473E4"/>
    <w:rsid w:val="00A5017F"/>
    <w:rsid w:val="00A50C9C"/>
    <w:rsid w:val="00A50CE2"/>
    <w:rsid w:val="00A51462"/>
    <w:rsid w:val="00A519B6"/>
    <w:rsid w:val="00A51BD5"/>
    <w:rsid w:val="00A51CCF"/>
    <w:rsid w:val="00A51EA0"/>
    <w:rsid w:val="00A52919"/>
    <w:rsid w:val="00A52C57"/>
    <w:rsid w:val="00A52ED5"/>
    <w:rsid w:val="00A532E5"/>
    <w:rsid w:val="00A54291"/>
    <w:rsid w:val="00A546F8"/>
    <w:rsid w:val="00A54ABD"/>
    <w:rsid w:val="00A54CB8"/>
    <w:rsid w:val="00A559EE"/>
    <w:rsid w:val="00A55C34"/>
    <w:rsid w:val="00A5668E"/>
    <w:rsid w:val="00A602A8"/>
    <w:rsid w:val="00A623C2"/>
    <w:rsid w:val="00A62697"/>
    <w:rsid w:val="00A628EF"/>
    <w:rsid w:val="00A63817"/>
    <w:rsid w:val="00A6442C"/>
    <w:rsid w:val="00A6465D"/>
    <w:rsid w:val="00A64E3C"/>
    <w:rsid w:val="00A64F0C"/>
    <w:rsid w:val="00A65071"/>
    <w:rsid w:val="00A65429"/>
    <w:rsid w:val="00A65984"/>
    <w:rsid w:val="00A6677D"/>
    <w:rsid w:val="00A66B6E"/>
    <w:rsid w:val="00A66C9E"/>
    <w:rsid w:val="00A66FE9"/>
    <w:rsid w:val="00A67D3A"/>
    <w:rsid w:val="00A67E3B"/>
    <w:rsid w:val="00A70962"/>
    <w:rsid w:val="00A70B86"/>
    <w:rsid w:val="00A717CD"/>
    <w:rsid w:val="00A71E7E"/>
    <w:rsid w:val="00A72262"/>
    <w:rsid w:val="00A72FBF"/>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571"/>
    <w:rsid w:val="00AA1D1A"/>
    <w:rsid w:val="00AA1F78"/>
    <w:rsid w:val="00AA25D3"/>
    <w:rsid w:val="00AA2888"/>
    <w:rsid w:val="00AA3116"/>
    <w:rsid w:val="00AA312E"/>
    <w:rsid w:val="00AA3DA9"/>
    <w:rsid w:val="00AA43D6"/>
    <w:rsid w:val="00AA5366"/>
    <w:rsid w:val="00AA5551"/>
    <w:rsid w:val="00AA56DE"/>
    <w:rsid w:val="00AA6B95"/>
    <w:rsid w:val="00AA6D02"/>
    <w:rsid w:val="00AA78CB"/>
    <w:rsid w:val="00AA7926"/>
    <w:rsid w:val="00AA7D97"/>
    <w:rsid w:val="00AB0227"/>
    <w:rsid w:val="00AB04B1"/>
    <w:rsid w:val="00AB07FB"/>
    <w:rsid w:val="00AB1AB5"/>
    <w:rsid w:val="00AB1D16"/>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2180"/>
    <w:rsid w:val="00AC35ED"/>
    <w:rsid w:val="00AC3A5A"/>
    <w:rsid w:val="00AC449B"/>
    <w:rsid w:val="00AC4916"/>
    <w:rsid w:val="00AC57B6"/>
    <w:rsid w:val="00AC59E3"/>
    <w:rsid w:val="00AC5A21"/>
    <w:rsid w:val="00AC5B64"/>
    <w:rsid w:val="00AC77A4"/>
    <w:rsid w:val="00AC7F08"/>
    <w:rsid w:val="00AD00C6"/>
    <w:rsid w:val="00AD05A7"/>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490F"/>
    <w:rsid w:val="00AE5331"/>
    <w:rsid w:val="00AE5C1B"/>
    <w:rsid w:val="00AE7147"/>
    <w:rsid w:val="00AF0601"/>
    <w:rsid w:val="00AF074E"/>
    <w:rsid w:val="00AF0E49"/>
    <w:rsid w:val="00AF0F25"/>
    <w:rsid w:val="00AF1558"/>
    <w:rsid w:val="00AF2015"/>
    <w:rsid w:val="00AF23D9"/>
    <w:rsid w:val="00AF2896"/>
    <w:rsid w:val="00AF2F3F"/>
    <w:rsid w:val="00AF340C"/>
    <w:rsid w:val="00AF3C36"/>
    <w:rsid w:val="00AF400A"/>
    <w:rsid w:val="00AF4402"/>
    <w:rsid w:val="00AF4E3F"/>
    <w:rsid w:val="00AF5019"/>
    <w:rsid w:val="00AF593E"/>
    <w:rsid w:val="00AF5E7A"/>
    <w:rsid w:val="00AF61CF"/>
    <w:rsid w:val="00AF6BBB"/>
    <w:rsid w:val="00AF6D19"/>
    <w:rsid w:val="00AF7B62"/>
    <w:rsid w:val="00B000F9"/>
    <w:rsid w:val="00B0039B"/>
    <w:rsid w:val="00B009F8"/>
    <w:rsid w:val="00B00EF5"/>
    <w:rsid w:val="00B022E8"/>
    <w:rsid w:val="00B03AE9"/>
    <w:rsid w:val="00B04372"/>
    <w:rsid w:val="00B0438F"/>
    <w:rsid w:val="00B054D2"/>
    <w:rsid w:val="00B061AB"/>
    <w:rsid w:val="00B06904"/>
    <w:rsid w:val="00B069A3"/>
    <w:rsid w:val="00B1051E"/>
    <w:rsid w:val="00B10F16"/>
    <w:rsid w:val="00B111A3"/>
    <w:rsid w:val="00B116D6"/>
    <w:rsid w:val="00B11C0A"/>
    <w:rsid w:val="00B12027"/>
    <w:rsid w:val="00B12556"/>
    <w:rsid w:val="00B12BE2"/>
    <w:rsid w:val="00B13446"/>
    <w:rsid w:val="00B1356A"/>
    <w:rsid w:val="00B13612"/>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5F32"/>
    <w:rsid w:val="00B265DB"/>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613"/>
    <w:rsid w:val="00B50822"/>
    <w:rsid w:val="00B50B3E"/>
    <w:rsid w:val="00B50D8F"/>
    <w:rsid w:val="00B52707"/>
    <w:rsid w:val="00B52BC9"/>
    <w:rsid w:val="00B55165"/>
    <w:rsid w:val="00B5548F"/>
    <w:rsid w:val="00B55729"/>
    <w:rsid w:val="00B5585C"/>
    <w:rsid w:val="00B57D87"/>
    <w:rsid w:val="00B60628"/>
    <w:rsid w:val="00B60A87"/>
    <w:rsid w:val="00B61620"/>
    <w:rsid w:val="00B620EE"/>
    <w:rsid w:val="00B62F07"/>
    <w:rsid w:val="00B63848"/>
    <w:rsid w:val="00B6407A"/>
    <w:rsid w:val="00B66ABD"/>
    <w:rsid w:val="00B66ED5"/>
    <w:rsid w:val="00B6785D"/>
    <w:rsid w:val="00B67974"/>
    <w:rsid w:val="00B67CDD"/>
    <w:rsid w:val="00B67D68"/>
    <w:rsid w:val="00B70A5D"/>
    <w:rsid w:val="00B7160D"/>
    <w:rsid w:val="00B71B57"/>
    <w:rsid w:val="00B722CF"/>
    <w:rsid w:val="00B728A4"/>
    <w:rsid w:val="00B73188"/>
    <w:rsid w:val="00B745BE"/>
    <w:rsid w:val="00B759F6"/>
    <w:rsid w:val="00B75EF7"/>
    <w:rsid w:val="00B764F9"/>
    <w:rsid w:val="00B768C4"/>
    <w:rsid w:val="00B76AAC"/>
    <w:rsid w:val="00B7707D"/>
    <w:rsid w:val="00B77502"/>
    <w:rsid w:val="00B77D6B"/>
    <w:rsid w:val="00B77EB2"/>
    <w:rsid w:val="00B80A0C"/>
    <w:rsid w:val="00B80A50"/>
    <w:rsid w:val="00B80C93"/>
    <w:rsid w:val="00B8141C"/>
    <w:rsid w:val="00B82706"/>
    <w:rsid w:val="00B835ED"/>
    <w:rsid w:val="00B836B9"/>
    <w:rsid w:val="00B83D7B"/>
    <w:rsid w:val="00B84539"/>
    <w:rsid w:val="00B849FB"/>
    <w:rsid w:val="00B85B64"/>
    <w:rsid w:val="00B85B65"/>
    <w:rsid w:val="00B86A63"/>
    <w:rsid w:val="00B86FF3"/>
    <w:rsid w:val="00B8732C"/>
    <w:rsid w:val="00B907D4"/>
    <w:rsid w:val="00B914B8"/>
    <w:rsid w:val="00B91B40"/>
    <w:rsid w:val="00B91B7A"/>
    <w:rsid w:val="00B91E93"/>
    <w:rsid w:val="00B92F8C"/>
    <w:rsid w:val="00B93DCB"/>
    <w:rsid w:val="00B944CD"/>
    <w:rsid w:val="00B95E3A"/>
    <w:rsid w:val="00B964BC"/>
    <w:rsid w:val="00B96FF0"/>
    <w:rsid w:val="00B970B2"/>
    <w:rsid w:val="00BA0A4A"/>
    <w:rsid w:val="00BA0E14"/>
    <w:rsid w:val="00BA1576"/>
    <w:rsid w:val="00BA17DF"/>
    <w:rsid w:val="00BA2C92"/>
    <w:rsid w:val="00BA2F25"/>
    <w:rsid w:val="00BA3150"/>
    <w:rsid w:val="00BA3526"/>
    <w:rsid w:val="00BA5163"/>
    <w:rsid w:val="00BA5178"/>
    <w:rsid w:val="00BA5335"/>
    <w:rsid w:val="00BA557B"/>
    <w:rsid w:val="00BA5678"/>
    <w:rsid w:val="00BA6AA3"/>
    <w:rsid w:val="00BA6FB0"/>
    <w:rsid w:val="00BA718C"/>
    <w:rsid w:val="00BB0612"/>
    <w:rsid w:val="00BB0987"/>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92F"/>
    <w:rsid w:val="00BC4F5B"/>
    <w:rsid w:val="00BC5107"/>
    <w:rsid w:val="00BC5CEE"/>
    <w:rsid w:val="00BC67A3"/>
    <w:rsid w:val="00BC75B4"/>
    <w:rsid w:val="00BC779E"/>
    <w:rsid w:val="00BC7CF7"/>
    <w:rsid w:val="00BD02F6"/>
    <w:rsid w:val="00BD30CF"/>
    <w:rsid w:val="00BD366A"/>
    <w:rsid w:val="00BD3C2E"/>
    <w:rsid w:val="00BD3D0B"/>
    <w:rsid w:val="00BD437A"/>
    <w:rsid w:val="00BD45E6"/>
    <w:rsid w:val="00BD52DB"/>
    <w:rsid w:val="00BD54FC"/>
    <w:rsid w:val="00BD56EB"/>
    <w:rsid w:val="00BD5789"/>
    <w:rsid w:val="00BD588F"/>
    <w:rsid w:val="00BD64C9"/>
    <w:rsid w:val="00BD64CC"/>
    <w:rsid w:val="00BD6BC4"/>
    <w:rsid w:val="00BD6C54"/>
    <w:rsid w:val="00BD7240"/>
    <w:rsid w:val="00BD7278"/>
    <w:rsid w:val="00BD7474"/>
    <w:rsid w:val="00BD7763"/>
    <w:rsid w:val="00BE0005"/>
    <w:rsid w:val="00BE058D"/>
    <w:rsid w:val="00BE06CE"/>
    <w:rsid w:val="00BE07C3"/>
    <w:rsid w:val="00BE0E51"/>
    <w:rsid w:val="00BE0F28"/>
    <w:rsid w:val="00BE1D9D"/>
    <w:rsid w:val="00BE2409"/>
    <w:rsid w:val="00BE277D"/>
    <w:rsid w:val="00BE3802"/>
    <w:rsid w:val="00BE38E4"/>
    <w:rsid w:val="00BE4397"/>
    <w:rsid w:val="00BE44DA"/>
    <w:rsid w:val="00BE4658"/>
    <w:rsid w:val="00BE4A4C"/>
    <w:rsid w:val="00BE4F1E"/>
    <w:rsid w:val="00BE5E1D"/>
    <w:rsid w:val="00BE625D"/>
    <w:rsid w:val="00BE6D80"/>
    <w:rsid w:val="00BE7187"/>
    <w:rsid w:val="00BE7457"/>
    <w:rsid w:val="00BF01EE"/>
    <w:rsid w:val="00BF0AC8"/>
    <w:rsid w:val="00BF0CC3"/>
    <w:rsid w:val="00BF15FD"/>
    <w:rsid w:val="00BF22F5"/>
    <w:rsid w:val="00BF2766"/>
    <w:rsid w:val="00BF282A"/>
    <w:rsid w:val="00BF399F"/>
    <w:rsid w:val="00BF45B1"/>
    <w:rsid w:val="00BF5CC8"/>
    <w:rsid w:val="00BF5D17"/>
    <w:rsid w:val="00BF6AA9"/>
    <w:rsid w:val="00BF72DF"/>
    <w:rsid w:val="00BF754A"/>
    <w:rsid w:val="00BF7C54"/>
    <w:rsid w:val="00BF7F81"/>
    <w:rsid w:val="00C000C2"/>
    <w:rsid w:val="00C0033E"/>
    <w:rsid w:val="00C00945"/>
    <w:rsid w:val="00C0140F"/>
    <w:rsid w:val="00C018CB"/>
    <w:rsid w:val="00C02936"/>
    <w:rsid w:val="00C029DF"/>
    <w:rsid w:val="00C02C25"/>
    <w:rsid w:val="00C02E3C"/>
    <w:rsid w:val="00C030A1"/>
    <w:rsid w:val="00C04416"/>
    <w:rsid w:val="00C0475C"/>
    <w:rsid w:val="00C047F8"/>
    <w:rsid w:val="00C04EDA"/>
    <w:rsid w:val="00C06181"/>
    <w:rsid w:val="00C0620A"/>
    <w:rsid w:val="00C11271"/>
    <w:rsid w:val="00C116E7"/>
    <w:rsid w:val="00C11A21"/>
    <w:rsid w:val="00C11C17"/>
    <w:rsid w:val="00C122B7"/>
    <w:rsid w:val="00C12672"/>
    <w:rsid w:val="00C126D0"/>
    <w:rsid w:val="00C12A65"/>
    <w:rsid w:val="00C134C6"/>
    <w:rsid w:val="00C13671"/>
    <w:rsid w:val="00C148F2"/>
    <w:rsid w:val="00C158FB"/>
    <w:rsid w:val="00C16AAF"/>
    <w:rsid w:val="00C16E2E"/>
    <w:rsid w:val="00C17900"/>
    <w:rsid w:val="00C17A9C"/>
    <w:rsid w:val="00C17B39"/>
    <w:rsid w:val="00C17E05"/>
    <w:rsid w:val="00C20FFF"/>
    <w:rsid w:val="00C2101B"/>
    <w:rsid w:val="00C212A2"/>
    <w:rsid w:val="00C221CA"/>
    <w:rsid w:val="00C2243D"/>
    <w:rsid w:val="00C225D2"/>
    <w:rsid w:val="00C249D1"/>
    <w:rsid w:val="00C25C78"/>
    <w:rsid w:val="00C264FF"/>
    <w:rsid w:val="00C26A9B"/>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5602"/>
    <w:rsid w:val="00C363BC"/>
    <w:rsid w:val="00C369F5"/>
    <w:rsid w:val="00C3721C"/>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7FD"/>
    <w:rsid w:val="00C50E29"/>
    <w:rsid w:val="00C52E86"/>
    <w:rsid w:val="00C530D2"/>
    <w:rsid w:val="00C542CA"/>
    <w:rsid w:val="00C54C1B"/>
    <w:rsid w:val="00C5617F"/>
    <w:rsid w:val="00C57D6B"/>
    <w:rsid w:val="00C60456"/>
    <w:rsid w:val="00C61154"/>
    <w:rsid w:val="00C61361"/>
    <w:rsid w:val="00C61A24"/>
    <w:rsid w:val="00C626F6"/>
    <w:rsid w:val="00C62B20"/>
    <w:rsid w:val="00C63089"/>
    <w:rsid w:val="00C634C3"/>
    <w:rsid w:val="00C6398A"/>
    <w:rsid w:val="00C647B3"/>
    <w:rsid w:val="00C647D8"/>
    <w:rsid w:val="00C66C20"/>
    <w:rsid w:val="00C66DE2"/>
    <w:rsid w:val="00C6700B"/>
    <w:rsid w:val="00C671FC"/>
    <w:rsid w:val="00C70024"/>
    <w:rsid w:val="00C70E3B"/>
    <w:rsid w:val="00C714D8"/>
    <w:rsid w:val="00C71679"/>
    <w:rsid w:val="00C717CB"/>
    <w:rsid w:val="00C72C4A"/>
    <w:rsid w:val="00C732B9"/>
    <w:rsid w:val="00C73980"/>
    <w:rsid w:val="00C74265"/>
    <w:rsid w:val="00C74528"/>
    <w:rsid w:val="00C74838"/>
    <w:rsid w:val="00C74B21"/>
    <w:rsid w:val="00C74C55"/>
    <w:rsid w:val="00C752EC"/>
    <w:rsid w:val="00C7555B"/>
    <w:rsid w:val="00C757F9"/>
    <w:rsid w:val="00C75AC5"/>
    <w:rsid w:val="00C75EEC"/>
    <w:rsid w:val="00C75FA1"/>
    <w:rsid w:val="00C76136"/>
    <w:rsid w:val="00C7681B"/>
    <w:rsid w:val="00C76A48"/>
    <w:rsid w:val="00C80DCE"/>
    <w:rsid w:val="00C80F53"/>
    <w:rsid w:val="00C8327F"/>
    <w:rsid w:val="00C8335F"/>
    <w:rsid w:val="00C83675"/>
    <w:rsid w:val="00C837C2"/>
    <w:rsid w:val="00C83868"/>
    <w:rsid w:val="00C85C4C"/>
    <w:rsid w:val="00C85CB1"/>
    <w:rsid w:val="00C86867"/>
    <w:rsid w:val="00C86E55"/>
    <w:rsid w:val="00C87A6F"/>
    <w:rsid w:val="00C90674"/>
    <w:rsid w:val="00C9091B"/>
    <w:rsid w:val="00C90EE7"/>
    <w:rsid w:val="00C91112"/>
    <w:rsid w:val="00C9204F"/>
    <w:rsid w:val="00C92959"/>
    <w:rsid w:val="00C92BBF"/>
    <w:rsid w:val="00C92BFB"/>
    <w:rsid w:val="00C9325F"/>
    <w:rsid w:val="00C932AF"/>
    <w:rsid w:val="00C9337C"/>
    <w:rsid w:val="00C93875"/>
    <w:rsid w:val="00C93E1B"/>
    <w:rsid w:val="00C93E7B"/>
    <w:rsid w:val="00C9450B"/>
    <w:rsid w:val="00C9569C"/>
    <w:rsid w:val="00C959C4"/>
    <w:rsid w:val="00C9673C"/>
    <w:rsid w:val="00C967A3"/>
    <w:rsid w:val="00C96E98"/>
    <w:rsid w:val="00C9764F"/>
    <w:rsid w:val="00CA02D0"/>
    <w:rsid w:val="00CA07EA"/>
    <w:rsid w:val="00CA13FF"/>
    <w:rsid w:val="00CA1A77"/>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6F69"/>
    <w:rsid w:val="00CA788F"/>
    <w:rsid w:val="00CA7CC1"/>
    <w:rsid w:val="00CB0112"/>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B5BC5"/>
    <w:rsid w:val="00CC02B7"/>
    <w:rsid w:val="00CC0956"/>
    <w:rsid w:val="00CC0A82"/>
    <w:rsid w:val="00CC0D66"/>
    <w:rsid w:val="00CC11E7"/>
    <w:rsid w:val="00CC1C39"/>
    <w:rsid w:val="00CC1C3B"/>
    <w:rsid w:val="00CC3264"/>
    <w:rsid w:val="00CC3324"/>
    <w:rsid w:val="00CC3BEA"/>
    <w:rsid w:val="00CC3C55"/>
    <w:rsid w:val="00CC4BEC"/>
    <w:rsid w:val="00CC4CEA"/>
    <w:rsid w:val="00CC5C78"/>
    <w:rsid w:val="00CC5F81"/>
    <w:rsid w:val="00CC6EAE"/>
    <w:rsid w:val="00CC6F81"/>
    <w:rsid w:val="00CC78EA"/>
    <w:rsid w:val="00CC7C5E"/>
    <w:rsid w:val="00CD040C"/>
    <w:rsid w:val="00CD090F"/>
    <w:rsid w:val="00CD1D7D"/>
    <w:rsid w:val="00CD2296"/>
    <w:rsid w:val="00CD2586"/>
    <w:rsid w:val="00CD29DC"/>
    <w:rsid w:val="00CD31B4"/>
    <w:rsid w:val="00CD4091"/>
    <w:rsid w:val="00CD4728"/>
    <w:rsid w:val="00CD48FF"/>
    <w:rsid w:val="00CD4943"/>
    <w:rsid w:val="00CD4C5A"/>
    <w:rsid w:val="00CD6263"/>
    <w:rsid w:val="00CD651A"/>
    <w:rsid w:val="00CD6AB2"/>
    <w:rsid w:val="00CD6D19"/>
    <w:rsid w:val="00CD6F02"/>
    <w:rsid w:val="00CD6F3C"/>
    <w:rsid w:val="00CD77B6"/>
    <w:rsid w:val="00CE0603"/>
    <w:rsid w:val="00CE0916"/>
    <w:rsid w:val="00CE0F4E"/>
    <w:rsid w:val="00CE1A20"/>
    <w:rsid w:val="00CE21BA"/>
    <w:rsid w:val="00CE2403"/>
    <w:rsid w:val="00CE2E13"/>
    <w:rsid w:val="00CE3160"/>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E7DDA"/>
    <w:rsid w:val="00CF064C"/>
    <w:rsid w:val="00CF09F7"/>
    <w:rsid w:val="00CF1294"/>
    <w:rsid w:val="00CF195F"/>
    <w:rsid w:val="00CF1988"/>
    <w:rsid w:val="00CF2683"/>
    <w:rsid w:val="00CF2B65"/>
    <w:rsid w:val="00CF2ED9"/>
    <w:rsid w:val="00CF3D76"/>
    <w:rsid w:val="00CF3DA3"/>
    <w:rsid w:val="00CF4281"/>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EFC"/>
    <w:rsid w:val="00D11F38"/>
    <w:rsid w:val="00D12377"/>
    <w:rsid w:val="00D13CE7"/>
    <w:rsid w:val="00D14268"/>
    <w:rsid w:val="00D14AA1"/>
    <w:rsid w:val="00D1543E"/>
    <w:rsid w:val="00D16216"/>
    <w:rsid w:val="00D163D6"/>
    <w:rsid w:val="00D16783"/>
    <w:rsid w:val="00D168F7"/>
    <w:rsid w:val="00D16DAD"/>
    <w:rsid w:val="00D17716"/>
    <w:rsid w:val="00D1775F"/>
    <w:rsid w:val="00D177E7"/>
    <w:rsid w:val="00D17C45"/>
    <w:rsid w:val="00D17CD1"/>
    <w:rsid w:val="00D2092C"/>
    <w:rsid w:val="00D20FD0"/>
    <w:rsid w:val="00D211F5"/>
    <w:rsid w:val="00D21590"/>
    <w:rsid w:val="00D21F30"/>
    <w:rsid w:val="00D2244F"/>
    <w:rsid w:val="00D22619"/>
    <w:rsid w:val="00D22AB8"/>
    <w:rsid w:val="00D230F8"/>
    <w:rsid w:val="00D232EB"/>
    <w:rsid w:val="00D23EE1"/>
    <w:rsid w:val="00D244CD"/>
    <w:rsid w:val="00D24CEA"/>
    <w:rsid w:val="00D24E77"/>
    <w:rsid w:val="00D25473"/>
    <w:rsid w:val="00D26ED3"/>
    <w:rsid w:val="00D2775C"/>
    <w:rsid w:val="00D27AE5"/>
    <w:rsid w:val="00D27DC6"/>
    <w:rsid w:val="00D30FF8"/>
    <w:rsid w:val="00D331DC"/>
    <w:rsid w:val="00D332C7"/>
    <w:rsid w:val="00D33603"/>
    <w:rsid w:val="00D338D8"/>
    <w:rsid w:val="00D343C6"/>
    <w:rsid w:val="00D34DB1"/>
    <w:rsid w:val="00D35308"/>
    <w:rsid w:val="00D35C02"/>
    <w:rsid w:val="00D35D94"/>
    <w:rsid w:val="00D3664B"/>
    <w:rsid w:val="00D37A3D"/>
    <w:rsid w:val="00D40368"/>
    <w:rsid w:val="00D40F13"/>
    <w:rsid w:val="00D412D8"/>
    <w:rsid w:val="00D4176D"/>
    <w:rsid w:val="00D417D9"/>
    <w:rsid w:val="00D433EC"/>
    <w:rsid w:val="00D43464"/>
    <w:rsid w:val="00D43ACD"/>
    <w:rsid w:val="00D44398"/>
    <w:rsid w:val="00D455C1"/>
    <w:rsid w:val="00D4563F"/>
    <w:rsid w:val="00D4594B"/>
    <w:rsid w:val="00D46620"/>
    <w:rsid w:val="00D469BE"/>
    <w:rsid w:val="00D50009"/>
    <w:rsid w:val="00D5053C"/>
    <w:rsid w:val="00D519CA"/>
    <w:rsid w:val="00D51D64"/>
    <w:rsid w:val="00D53007"/>
    <w:rsid w:val="00D5349F"/>
    <w:rsid w:val="00D53835"/>
    <w:rsid w:val="00D545DA"/>
    <w:rsid w:val="00D553A6"/>
    <w:rsid w:val="00D55D3D"/>
    <w:rsid w:val="00D56C27"/>
    <w:rsid w:val="00D60034"/>
    <w:rsid w:val="00D605A0"/>
    <w:rsid w:val="00D606CD"/>
    <w:rsid w:val="00D60EDC"/>
    <w:rsid w:val="00D6185D"/>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5F6C"/>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45DD"/>
    <w:rsid w:val="00D751C6"/>
    <w:rsid w:val="00D75B52"/>
    <w:rsid w:val="00D760D8"/>
    <w:rsid w:val="00D763CF"/>
    <w:rsid w:val="00D76E25"/>
    <w:rsid w:val="00D76E5D"/>
    <w:rsid w:val="00D77435"/>
    <w:rsid w:val="00D77CAB"/>
    <w:rsid w:val="00D80A71"/>
    <w:rsid w:val="00D81173"/>
    <w:rsid w:val="00D811D0"/>
    <w:rsid w:val="00D81811"/>
    <w:rsid w:val="00D81D17"/>
    <w:rsid w:val="00D83396"/>
    <w:rsid w:val="00D8581C"/>
    <w:rsid w:val="00D86170"/>
    <w:rsid w:val="00D862D0"/>
    <w:rsid w:val="00D86877"/>
    <w:rsid w:val="00D86B24"/>
    <w:rsid w:val="00D87813"/>
    <w:rsid w:val="00D90ADA"/>
    <w:rsid w:val="00D917AC"/>
    <w:rsid w:val="00D919D6"/>
    <w:rsid w:val="00D926D6"/>
    <w:rsid w:val="00D93150"/>
    <w:rsid w:val="00D93406"/>
    <w:rsid w:val="00D934D7"/>
    <w:rsid w:val="00D942D5"/>
    <w:rsid w:val="00D95727"/>
    <w:rsid w:val="00D96343"/>
    <w:rsid w:val="00D9650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6580"/>
    <w:rsid w:val="00DA6A21"/>
    <w:rsid w:val="00DA772A"/>
    <w:rsid w:val="00DA789F"/>
    <w:rsid w:val="00DB0003"/>
    <w:rsid w:val="00DB0349"/>
    <w:rsid w:val="00DB0C21"/>
    <w:rsid w:val="00DB0C69"/>
    <w:rsid w:val="00DB1B42"/>
    <w:rsid w:val="00DB2E4F"/>
    <w:rsid w:val="00DB31D8"/>
    <w:rsid w:val="00DB3566"/>
    <w:rsid w:val="00DB3D0A"/>
    <w:rsid w:val="00DB60A0"/>
    <w:rsid w:val="00DB60F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1D6C"/>
    <w:rsid w:val="00DD364E"/>
    <w:rsid w:val="00DD3E6E"/>
    <w:rsid w:val="00DD3F1A"/>
    <w:rsid w:val="00DD435B"/>
    <w:rsid w:val="00DD57A0"/>
    <w:rsid w:val="00DD7156"/>
    <w:rsid w:val="00DD7481"/>
    <w:rsid w:val="00DD74CE"/>
    <w:rsid w:val="00DD769A"/>
    <w:rsid w:val="00DD7D43"/>
    <w:rsid w:val="00DD7D56"/>
    <w:rsid w:val="00DE025F"/>
    <w:rsid w:val="00DE02E3"/>
    <w:rsid w:val="00DE08F8"/>
    <w:rsid w:val="00DE09AA"/>
    <w:rsid w:val="00DE09AD"/>
    <w:rsid w:val="00DE172C"/>
    <w:rsid w:val="00DE1990"/>
    <w:rsid w:val="00DE207F"/>
    <w:rsid w:val="00DE2218"/>
    <w:rsid w:val="00DE37CE"/>
    <w:rsid w:val="00DE3CED"/>
    <w:rsid w:val="00DE57AA"/>
    <w:rsid w:val="00DE5A20"/>
    <w:rsid w:val="00DE7896"/>
    <w:rsid w:val="00DE78A5"/>
    <w:rsid w:val="00DE7CBC"/>
    <w:rsid w:val="00DF02C3"/>
    <w:rsid w:val="00DF0583"/>
    <w:rsid w:val="00DF0789"/>
    <w:rsid w:val="00DF10C0"/>
    <w:rsid w:val="00DF168C"/>
    <w:rsid w:val="00DF1860"/>
    <w:rsid w:val="00DF1A09"/>
    <w:rsid w:val="00DF1A5D"/>
    <w:rsid w:val="00DF1E99"/>
    <w:rsid w:val="00DF21C4"/>
    <w:rsid w:val="00DF29AE"/>
    <w:rsid w:val="00DF2ECF"/>
    <w:rsid w:val="00DF3478"/>
    <w:rsid w:val="00DF3619"/>
    <w:rsid w:val="00DF36E5"/>
    <w:rsid w:val="00DF3D41"/>
    <w:rsid w:val="00DF423F"/>
    <w:rsid w:val="00DF4F2E"/>
    <w:rsid w:val="00DF5A18"/>
    <w:rsid w:val="00DF685F"/>
    <w:rsid w:val="00E008D6"/>
    <w:rsid w:val="00E00E34"/>
    <w:rsid w:val="00E00E4D"/>
    <w:rsid w:val="00E01D3C"/>
    <w:rsid w:val="00E02369"/>
    <w:rsid w:val="00E028BC"/>
    <w:rsid w:val="00E038EA"/>
    <w:rsid w:val="00E039A7"/>
    <w:rsid w:val="00E03D0F"/>
    <w:rsid w:val="00E04173"/>
    <w:rsid w:val="00E041DD"/>
    <w:rsid w:val="00E04EB4"/>
    <w:rsid w:val="00E060DC"/>
    <w:rsid w:val="00E06AD6"/>
    <w:rsid w:val="00E06D19"/>
    <w:rsid w:val="00E07BD2"/>
    <w:rsid w:val="00E101CE"/>
    <w:rsid w:val="00E10683"/>
    <w:rsid w:val="00E10926"/>
    <w:rsid w:val="00E112AE"/>
    <w:rsid w:val="00E118E7"/>
    <w:rsid w:val="00E118EF"/>
    <w:rsid w:val="00E11A0D"/>
    <w:rsid w:val="00E11D25"/>
    <w:rsid w:val="00E12005"/>
    <w:rsid w:val="00E12049"/>
    <w:rsid w:val="00E12152"/>
    <w:rsid w:val="00E122E0"/>
    <w:rsid w:val="00E143C7"/>
    <w:rsid w:val="00E15399"/>
    <w:rsid w:val="00E1575F"/>
    <w:rsid w:val="00E15F0F"/>
    <w:rsid w:val="00E166BB"/>
    <w:rsid w:val="00E16E4F"/>
    <w:rsid w:val="00E16F7E"/>
    <w:rsid w:val="00E175EA"/>
    <w:rsid w:val="00E17857"/>
    <w:rsid w:val="00E17AE2"/>
    <w:rsid w:val="00E2046C"/>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01C"/>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8C4"/>
    <w:rsid w:val="00E36907"/>
    <w:rsid w:val="00E36C6D"/>
    <w:rsid w:val="00E3796F"/>
    <w:rsid w:val="00E37F27"/>
    <w:rsid w:val="00E405A2"/>
    <w:rsid w:val="00E40719"/>
    <w:rsid w:val="00E40C9A"/>
    <w:rsid w:val="00E4247A"/>
    <w:rsid w:val="00E43147"/>
    <w:rsid w:val="00E43FF9"/>
    <w:rsid w:val="00E447A5"/>
    <w:rsid w:val="00E451CF"/>
    <w:rsid w:val="00E45A46"/>
    <w:rsid w:val="00E46C87"/>
    <w:rsid w:val="00E46D92"/>
    <w:rsid w:val="00E47397"/>
    <w:rsid w:val="00E47FC5"/>
    <w:rsid w:val="00E5000C"/>
    <w:rsid w:val="00E502F6"/>
    <w:rsid w:val="00E50EDD"/>
    <w:rsid w:val="00E51131"/>
    <w:rsid w:val="00E51F36"/>
    <w:rsid w:val="00E523C1"/>
    <w:rsid w:val="00E55D33"/>
    <w:rsid w:val="00E55F95"/>
    <w:rsid w:val="00E56E92"/>
    <w:rsid w:val="00E57CA1"/>
    <w:rsid w:val="00E6016D"/>
    <w:rsid w:val="00E611AA"/>
    <w:rsid w:val="00E6201D"/>
    <w:rsid w:val="00E625AA"/>
    <w:rsid w:val="00E62FB1"/>
    <w:rsid w:val="00E63D05"/>
    <w:rsid w:val="00E63E9B"/>
    <w:rsid w:val="00E645B7"/>
    <w:rsid w:val="00E64D59"/>
    <w:rsid w:val="00E64D67"/>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81F"/>
    <w:rsid w:val="00E73A25"/>
    <w:rsid w:val="00E73F70"/>
    <w:rsid w:val="00E74470"/>
    <w:rsid w:val="00E74596"/>
    <w:rsid w:val="00E745CA"/>
    <w:rsid w:val="00E747A3"/>
    <w:rsid w:val="00E74FF4"/>
    <w:rsid w:val="00E76F56"/>
    <w:rsid w:val="00E775AD"/>
    <w:rsid w:val="00E778FF"/>
    <w:rsid w:val="00E77C6A"/>
    <w:rsid w:val="00E77E01"/>
    <w:rsid w:val="00E77E0D"/>
    <w:rsid w:val="00E8086E"/>
    <w:rsid w:val="00E80DEE"/>
    <w:rsid w:val="00E81045"/>
    <w:rsid w:val="00E813C0"/>
    <w:rsid w:val="00E81CE7"/>
    <w:rsid w:val="00E82AF6"/>
    <w:rsid w:val="00E82DA4"/>
    <w:rsid w:val="00E82E15"/>
    <w:rsid w:val="00E83315"/>
    <w:rsid w:val="00E8589A"/>
    <w:rsid w:val="00E86935"/>
    <w:rsid w:val="00E86B36"/>
    <w:rsid w:val="00E86E66"/>
    <w:rsid w:val="00E87706"/>
    <w:rsid w:val="00E8794A"/>
    <w:rsid w:val="00E87BBC"/>
    <w:rsid w:val="00E91C23"/>
    <w:rsid w:val="00E921AC"/>
    <w:rsid w:val="00E92A94"/>
    <w:rsid w:val="00E935F7"/>
    <w:rsid w:val="00E94B36"/>
    <w:rsid w:val="00E953B8"/>
    <w:rsid w:val="00E95584"/>
    <w:rsid w:val="00E9581D"/>
    <w:rsid w:val="00E9604B"/>
    <w:rsid w:val="00E96066"/>
    <w:rsid w:val="00E96334"/>
    <w:rsid w:val="00E966C7"/>
    <w:rsid w:val="00E9709A"/>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77B"/>
    <w:rsid w:val="00EA5BCA"/>
    <w:rsid w:val="00EA5BE9"/>
    <w:rsid w:val="00EA5D38"/>
    <w:rsid w:val="00EA6410"/>
    <w:rsid w:val="00EA6D4C"/>
    <w:rsid w:val="00EB0941"/>
    <w:rsid w:val="00EB17ED"/>
    <w:rsid w:val="00EB1932"/>
    <w:rsid w:val="00EB1A6D"/>
    <w:rsid w:val="00EB256B"/>
    <w:rsid w:val="00EB26F8"/>
    <w:rsid w:val="00EB2F4E"/>
    <w:rsid w:val="00EB48F9"/>
    <w:rsid w:val="00EB4A8A"/>
    <w:rsid w:val="00EB55FA"/>
    <w:rsid w:val="00EB5A13"/>
    <w:rsid w:val="00EB5BD1"/>
    <w:rsid w:val="00EB6005"/>
    <w:rsid w:val="00EB787F"/>
    <w:rsid w:val="00EB78B0"/>
    <w:rsid w:val="00EC0412"/>
    <w:rsid w:val="00EC19D3"/>
    <w:rsid w:val="00EC1B61"/>
    <w:rsid w:val="00EC3A25"/>
    <w:rsid w:val="00EC45A2"/>
    <w:rsid w:val="00EC4DC3"/>
    <w:rsid w:val="00EC5227"/>
    <w:rsid w:val="00EC52BB"/>
    <w:rsid w:val="00EC581C"/>
    <w:rsid w:val="00EC58F5"/>
    <w:rsid w:val="00EC5A3C"/>
    <w:rsid w:val="00EC6592"/>
    <w:rsid w:val="00ED0074"/>
    <w:rsid w:val="00ED0BF8"/>
    <w:rsid w:val="00ED179C"/>
    <w:rsid w:val="00ED285C"/>
    <w:rsid w:val="00ED3104"/>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2B"/>
    <w:rsid w:val="00EE6E61"/>
    <w:rsid w:val="00EE7A9A"/>
    <w:rsid w:val="00EF0233"/>
    <w:rsid w:val="00EF0B6A"/>
    <w:rsid w:val="00EF1246"/>
    <w:rsid w:val="00EF14D8"/>
    <w:rsid w:val="00EF19E6"/>
    <w:rsid w:val="00EF2186"/>
    <w:rsid w:val="00EF2875"/>
    <w:rsid w:val="00EF2AAA"/>
    <w:rsid w:val="00EF3759"/>
    <w:rsid w:val="00EF3C6F"/>
    <w:rsid w:val="00EF417E"/>
    <w:rsid w:val="00EF4384"/>
    <w:rsid w:val="00EF46C2"/>
    <w:rsid w:val="00EF4BB5"/>
    <w:rsid w:val="00EF4C96"/>
    <w:rsid w:val="00EF4F23"/>
    <w:rsid w:val="00EF50E0"/>
    <w:rsid w:val="00EF60C8"/>
    <w:rsid w:val="00EF652E"/>
    <w:rsid w:val="00EF6F36"/>
    <w:rsid w:val="00EF7033"/>
    <w:rsid w:val="00EF75C4"/>
    <w:rsid w:val="00EF76D1"/>
    <w:rsid w:val="00EF7984"/>
    <w:rsid w:val="00EF7A4B"/>
    <w:rsid w:val="00EF7AF3"/>
    <w:rsid w:val="00F0002B"/>
    <w:rsid w:val="00F0007F"/>
    <w:rsid w:val="00F01650"/>
    <w:rsid w:val="00F01680"/>
    <w:rsid w:val="00F02454"/>
    <w:rsid w:val="00F02980"/>
    <w:rsid w:val="00F032A6"/>
    <w:rsid w:val="00F03739"/>
    <w:rsid w:val="00F04027"/>
    <w:rsid w:val="00F05530"/>
    <w:rsid w:val="00F056D0"/>
    <w:rsid w:val="00F064A5"/>
    <w:rsid w:val="00F0695D"/>
    <w:rsid w:val="00F06EBF"/>
    <w:rsid w:val="00F06FBD"/>
    <w:rsid w:val="00F07089"/>
    <w:rsid w:val="00F07F66"/>
    <w:rsid w:val="00F10059"/>
    <w:rsid w:val="00F107E2"/>
    <w:rsid w:val="00F110B0"/>
    <w:rsid w:val="00F12755"/>
    <w:rsid w:val="00F13621"/>
    <w:rsid w:val="00F13B1A"/>
    <w:rsid w:val="00F13CB1"/>
    <w:rsid w:val="00F13DFA"/>
    <w:rsid w:val="00F14DAE"/>
    <w:rsid w:val="00F159C1"/>
    <w:rsid w:val="00F164FB"/>
    <w:rsid w:val="00F17444"/>
    <w:rsid w:val="00F17448"/>
    <w:rsid w:val="00F20273"/>
    <w:rsid w:val="00F203A0"/>
    <w:rsid w:val="00F20A91"/>
    <w:rsid w:val="00F20C4D"/>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344"/>
    <w:rsid w:val="00F31812"/>
    <w:rsid w:val="00F321E5"/>
    <w:rsid w:val="00F3237F"/>
    <w:rsid w:val="00F326ED"/>
    <w:rsid w:val="00F33FF9"/>
    <w:rsid w:val="00F34382"/>
    <w:rsid w:val="00F35222"/>
    <w:rsid w:val="00F352EB"/>
    <w:rsid w:val="00F3535F"/>
    <w:rsid w:val="00F3686D"/>
    <w:rsid w:val="00F37281"/>
    <w:rsid w:val="00F3777D"/>
    <w:rsid w:val="00F37A34"/>
    <w:rsid w:val="00F37B65"/>
    <w:rsid w:val="00F40745"/>
    <w:rsid w:val="00F410F4"/>
    <w:rsid w:val="00F414EA"/>
    <w:rsid w:val="00F41763"/>
    <w:rsid w:val="00F41AF5"/>
    <w:rsid w:val="00F42A62"/>
    <w:rsid w:val="00F431BF"/>
    <w:rsid w:val="00F43322"/>
    <w:rsid w:val="00F433E3"/>
    <w:rsid w:val="00F43476"/>
    <w:rsid w:val="00F440EF"/>
    <w:rsid w:val="00F450BE"/>
    <w:rsid w:val="00F4538A"/>
    <w:rsid w:val="00F45E80"/>
    <w:rsid w:val="00F46664"/>
    <w:rsid w:val="00F46C37"/>
    <w:rsid w:val="00F46D68"/>
    <w:rsid w:val="00F46DF7"/>
    <w:rsid w:val="00F46F98"/>
    <w:rsid w:val="00F4725F"/>
    <w:rsid w:val="00F473FA"/>
    <w:rsid w:val="00F47898"/>
    <w:rsid w:val="00F47A7D"/>
    <w:rsid w:val="00F5032F"/>
    <w:rsid w:val="00F50492"/>
    <w:rsid w:val="00F51443"/>
    <w:rsid w:val="00F51A26"/>
    <w:rsid w:val="00F51A78"/>
    <w:rsid w:val="00F51C1B"/>
    <w:rsid w:val="00F52290"/>
    <w:rsid w:val="00F53380"/>
    <w:rsid w:val="00F53EAA"/>
    <w:rsid w:val="00F53ED3"/>
    <w:rsid w:val="00F541FC"/>
    <w:rsid w:val="00F5456D"/>
    <w:rsid w:val="00F54A0F"/>
    <w:rsid w:val="00F54B6C"/>
    <w:rsid w:val="00F55052"/>
    <w:rsid w:val="00F550E1"/>
    <w:rsid w:val="00F55B14"/>
    <w:rsid w:val="00F569E1"/>
    <w:rsid w:val="00F56D20"/>
    <w:rsid w:val="00F56D25"/>
    <w:rsid w:val="00F571CB"/>
    <w:rsid w:val="00F57547"/>
    <w:rsid w:val="00F57AE5"/>
    <w:rsid w:val="00F61D09"/>
    <w:rsid w:val="00F61ED3"/>
    <w:rsid w:val="00F620BD"/>
    <w:rsid w:val="00F6210A"/>
    <w:rsid w:val="00F62982"/>
    <w:rsid w:val="00F63850"/>
    <w:rsid w:val="00F63907"/>
    <w:rsid w:val="00F64028"/>
    <w:rsid w:val="00F6485C"/>
    <w:rsid w:val="00F64C7E"/>
    <w:rsid w:val="00F65026"/>
    <w:rsid w:val="00F658A1"/>
    <w:rsid w:val="00F6598E"/>
    <w:rsid w:val="00F65E1E"/>
    <w:rsid w:val="00F6600A"/>
    <w:rsid w:val="00F669A1"/>
    <w:rsid w:val="00F66AEE"/>
    <w:rsid w:val="00F67844"/>
    <w:rsid w:val="00F67E28"/>
    <w:rsid w:val="00F7068D"/>
    <w:rsid w:val="00F70954"/>
    <w:rsid w:val="00F709DA"/>
    <w:rsid w:val="00F7131A"/>
    <w:rsid w:val="00F71573"/>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2C4"/>
    <w:rsid w:val="00F83921"/>
    <w:rsid w:val="00F8422A"/>
    <w:rsid w:val="00F847A2"/>
    <w:rsid w:val="00F8492B"/>
    <w:rsid w:val="00F84C28"/>
    <w:rsid w:val="00F8562F"/>
    <w:rsid w:val="00F85E60"/>
    <w:rsid w:val="00F86471"/>
    <w:rsid w:val="00F86876"/>
    <w:rsid w:val="00F86945"/>
    <w:rsid w:val="00F87153"/>
    <w:rsid w:val="00F873AF"/>
    <w:rsid w:val="00F8767E"/>
    <w:rsid w:val="00F8794E"/>
    <w:rsid w:val="00F87B45"/>
    <w:rsid w:val="00F87C5E"/>
    <w:rsid w:val="00F9026D"/>
    <w:rsid w:val="00F902B4"/>
    <w:rsid w:val="00F9129B"/>
    <w:rsid w:val="00F934AD"/>
    <w:rsid w:val="00F93DD7"/>
    <w:rsid w:val="00F943BE"/>
    <w:rsid w:val="00F94CED"/>
    <w:rsid w:val="00F9512E"/>
    <w:rsid w:val="00F95445"/>
    <w:rsid w:val="00F9573B"/>
    <w:rsid w:val="00F9648D"/>
    <w:rsid w:val="00F967CF"/>
    <w:rsid w:val="00F978C3"/>
    <w:rsid w:val="00FA0A0D"/>
    <w:rsid w:val="00FA0CC2"/>
    <w:rsid w:val="00FA0D83"/>
    <w:rsid w:val="00FA1357"/>
    <w:rsid w:val="00FA217F"/>
    <w:rsid w:val="00FA26D3"/>
    <w:rsid w:val="00FA30AE"/>
    <w:rsid w:val="00FA3603"/>
    <w:rsid w:val="00FA3F3D"/>
    <w:rsid w:val="00FA4B48"/>
    <w:rsid w:val="00FA4C28"/>
    <w:rsid w:val="00FA4EA5"/>
    <w:rsid w:val="00FA4F51"/>
    <w:rsid w:val="00FA602C"/>
    <w:rsid w:val="00FA6069"/>
    <w:rsid w:val="00FB2252"/>
    <w:rsid w:val="00FB2627"/>
    <w:rsid w:val="00FB2C95"/>
    <w:rsid w:val="00FB35CE"/>
    <w:rsid w:val="00FB3B24"/>
    <w:rsid w:val="00FB3C03"/>
    <w:rsid w:val="00FB46A8"/>
    <w:rsid w:val="00FB4D9C"/>
    <w:rsid w:val="00FB71D6"/>
    <w:rsid w:val="00FC083C"/>
    <w:rsid w:val="00FC08B2"/>
    <w:rsid w:val="00FC150F"/>
    <w:rsid w:val="00FC15BF"/>
    <w:rsid w:val="00FC2697"/>
    <w:rsid w:val="00FC2949"/>
    <w:rsid w:val="00FC331E"/>
    <w:rsid w:val="00FC39AE"/>
    <w:rsid w:val="00FC3D49"/>
    <w:rsid w:val="00FC3E16"/>
    <w:rsid w:val="00FC4CFB"/>
    <w:rsid w:val="00FC4D5D"/>
    <w:rsid w:val="00FC4EA2"/>
    <w:rsid w:val="00FC51E9"/>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1F9"/>
    <w:rsid w:val="00FE224B"/>
    <w:rsid w:val="00FE288D"/>
    <w:rsid w:val="00FE31C6"/>
    <w:rsid w:val="00FE4450"/>
    <w:rsid w:val="00FE4BFE"/>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4E9"/>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 w:type="table" w:styleId="PlainTable3">
    <w:name w:val="Plain Table 3"/>
    <w:basedOn w:val="TableNormal"/>
    <w:uiPriority w:val="43"/>
    <w:rsid w:val="004C3CE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05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397434433">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82593246">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572961740">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719739733">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 w:id="211578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RCIEU/gwas2vcf" TargetMode="External"/><Relationship Id="rId18" Type="http://schemas.openxmlformats.org/officeDocument/2006/relationships/hyperlink" Target="http://64.227.44.193"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github.com/mrcieu/pygwasvcf" TargetMode="External"/><Relationship Id="rId7" Type="http://schemas.openxmlformats.org/officeDocument/2006/relationships/endnotes" Target="endnotes.xml"/><Relationship Id="rId12" Type="http://schemas.openxmlformats.org/officeDocument/2006/relationships/hyperlink" Target="https://gwas.mrcieu.ac.uk" TargetMode="External"/><Relationship Id="rId17" Type="http://schemas.openxmlformats.org/officeDocument/2006/relationships/hyperlink" Target="https://github.com/mrcieu/gwas2vcf" TargetMode="External"/><Relationship Id="rId25"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was.mrcieu.ac.uk" TargetMode="External"/><Relationship Id="rId20" Type="http://schemas.openxmlformats.org/officeDocument/2006/relationships/hyperlink" Target="https://github.com/mrcieu/gwasvc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hyperlink" Target="https://github.com/MRCIEU/gwas-vcf-performance" TargetMode="External"/><Relationship Id="rId23" Type="http://schemas.openxmlformats.org/officeDocument/2006/relationships/hyperlink" Target="http://github.com/explodecomputer/ldsc" TargetMode="External"/><Relationship Id="rId28" Type="http://schemas.openxmlformats.org/officeDocument/2006/relationships/image" Target="media/image5.tiff"/><Relationship Id="rId10" Type="http://schemas.microsoft.com/office/2016/09/relationships/commentsIds" Target="commentsIds.xml"/><Relationship Id="rId19" Type="http://schemas.openxmlformats.org/officeDocument/2006/relationships/hyperlink" Target="https://github.com/mrcieu/gwas2vcfweb"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64.227.44.193" TargetMode="External"/><Relationship Id="rId22" Type="http://schemas.openxmlformats.org/officeDocument/2006/relationships/hyperlink" Target="https://github.com/mrcieu/gwasglue" TargetMode="External"/><Relationship Id="rId27" Type="http://schemas.openxmlformats.org/officeDocument/2006/relationships/image" Target="media/image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DB93-34DB-934A-9652-A38B1846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35204</Words>
  <Characters>200668</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cp:revision>
  <dcterms:created xsi:type="dcterms:W3CDTF">2020-03-18T11:10:00Z</dcterms:created>
  <dcterms:modified xsi:type="dcterms:W3CDTF">2020-03-18T11:10:00Z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