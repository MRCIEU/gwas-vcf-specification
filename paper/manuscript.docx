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347FF8D0" w:rsidR="00E5000C" w:rsidRPr="00563FE6" w:rsidRDefault="00A44800" w:rsidP="0010701C">
      <w:pPr>
        <w:pStyle w:val="Heading1"/>
      </w:pPr>
      <w:r>
        <w:t>S</w:t>
      </w:r>
      <w:r w:rsidR="007B56A8" w:rsidRPr="00563FE6">
        <w:t xml:space="preserve">tandardised and efficient querying of GWAS summary statistics </w:t>
      </w:r>
      <w:r w:rsidR="002F3CB3">
        <w:t>using</w:t>
      </w:r>
      <w:r>
        <w:t xml:space="preserve"> </w:t>
      </w:r>
      <w:r w:rsidR="007B56A8" w:rsidRPr="00563FE6">
        <w:t>the VCF format</w:t>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ins w:id="0" w:author="Tom Gaunt" w:date="2020-03-15T12:07:00Z">
        <w:r w:rsidR="00E73F70">
          <w:t xml:space="preserve">R </w:t>
        </w:r>
      </w:ins>
      <w:r>
        <w:t>Gaunt</w:t>
      </w:r>
      <w:r w:rsidRPr="00E5000C">
        <w:rPr>
          <w:vertAlign w:val="superscript"/>
        </w:rPr>
        <w:t>1,2</w:t>
      </w:r>
      <w:r>
        <w:t>, Gibran Hemani</w:t>
      </w:r>
      <w:r w:rsidRPr="00E5000C">
        <w:rPr>
          <w:vertAlign w:val="superscript"/>
        </w:rPr>
        <w:t>2</w:t>
      </w:r>
      <w:r>
        <w:t>¥, Edoardo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918CE42" w:rsidR="00F5032F" w:rsidRPr="00E5000C" w:rsidRDefault="00F5032F" w:rsidP="00E5000C">
      <w:r w:rsidRPr="00F5032F">
        <w:t xml:space="preserve">Correspondence to </w:t>
      </w:r>
      <w:r>
        <w:t>Matthew Lyon (matt.lyon@bristol.ac.uk)</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ins w:id="1" w:author="Tom Gaunt" w:date="2020-03-15T12:07:00Z">
        <w:r w:rsidR="00E73F70">
          <w:rPr>
            <w:rFonts w:cstheme="minorHAnsi"/>
            <w:lang w:val="en-US"/>
          </w:rPr>
          <w:t xml:space="preserve">, </w:t>
        </w:r>
      </w:ins>
      <w:ins w:id="2" w:author="Tom Gaunt" w:date="2020-03-15T12:08:00Z">
        <w:r w:rsidR="00E73F70">
          <w:rPr>
            <w:rFonts w:cstheme="minorHAnsi"/>
            <w:lang w:val="en-US"/>
          </w:rPr>
          <w:t>University</w:t>
        </w:r>
      </w:ins>
      <w:ins w:id="3" w:author="Tom Gaunt" w:date="2020-03-15T12:07:00Z">
        <w:r w:rsidR="00E73F70">
          <w:rPr>
            <w:rFonts w:cstheme="minorHAnsi"/>
            <w:lang w:val="en-US"/>
          </w:rPr>
          <w:t xml:space="preserve"> of Bristol</w:t>
        </w:r>
      </w:ins>
      <w:ins w:id="4" w:author="Tom Gaunt" w:date="2020-03-15T12:08:00Z">
        <w:r w:rsidR="00E73F70">
          <w:rPr>
            <w:rFonts w:cstheme="minorHAnsi"/>
            <w:lang w:val="en-US"/>
          </w:rPr>
          <w:t xml:space="preserve">, </w:t>
        </w:r>
      </w:ins>
      <w:ins w:id="5" w:author="Tom Gaunt" w:date="2020-03-15T12:07:00Z">
        <w:r w:rsidR="00E73F70">
          <w:rPr>
            <w:rFonts w:cstheme="minorHAnsi"/>
            <w:lang w:val="en-US"/>
          </w:rPr>
          <w:t>Bristol, UK</w:t>
        </w:r>
      </w:ins>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333F200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439641F9" w:rsidR="00D24CEA" w:rsidRDefault="004B5DB7" w:rsidP="000B5C28">
      <w:pPr>
        <w:rPr>
          <w:lang w:val="en-US"/>
        </w:rPr>
      </w:pPr>
      <w:r w:rsidRPr="000B5C28">
        <w:rPr>
          <w:lang w:val="en-US"/>
        </w:rPr>
        <w:t>Genome-wide association study</w:t>
      </w:r>
      <w:ins w:id="6" w:author="Tom Gaunt" w:date="2020-03-15T12:08:00Z">
        <w:r w:rsidR="00BF5D17">
          <w:rPr>
            <w:lang w:val="en-US"/>
          </w:rPr>
          <w:t xml:space="preserve"> (GWAS)</w:t>
        </w:r>
      </w:ins>
      <w:r w:rsidRPr="000B5C28">
        <w:rPr>
          <w:lang w:val="en-US"/>
        </w:rPr>
        <w:t xml:space="preserve"> summary statistics are an important resource for</w:t>
      </w:r>
      <w:r w:rsidR="00FA4EA5" w:rsidRPr="000B5C28">
        <w:rPr>
          <w:lang w:val="en-US"/>
        </w:rPr>
        <w:t xml:space="preserve"> a variety of secondary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ins w:id="7" w:author="Tom Gaunt" w:date="2020-03-15T12:08:00Z">
        <w:r w:rsidR="00BF5D17">
          <w:rPr>
            <w:lang w:val="en-US"/>
          </w:rPr>
          <w:t>,</w:t>
        </w:r>
      </w:ins>
      <w:r w:rsidR="000F5EEB" w:rsidRPr="000B5C28">
        <w:rPr>
          <w:lang w:val="en-US"/>
        </w:rPr>
        <w:t xml:space="preserve"> hindering tool development</w:t>
      </w:r>
      <w:r w:rsidR="004C58D4" w:rsidRPr="000B5C28">
        <w:rPr>
          <w:lang w:val="en-US"/>
        </w:rPr>
        <w:t xml:space="preserve"> and data sharing.</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EF2875">
        <w:rPr>
          <w:lang w:val="en-US"/>
        </w:rPr>
        <w:t>store variants</w:t>
      </w:r>
      <w:r w:rsidR="004C758F">
        <w:rPr>
          <w:lang w:val="en-US"/>
        </w:rPr>
        <w:t xml:space="preserve"> and lack </w:t>
      </w:r>
      <w:r w:rsidR="006A6AD3" w:rsidRPr="000B5C28">
        <w:rPr>
          <w:lang w:val="en-US"/>
        </w:rPr>
        <w:t>essential metadata</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4C758F">
        <w:rPr>
          <w:lang w:val="en-US"/>
        </w:rPr>
        <w:t>.</w:t>
      </w:r>
      <w:r w:rsidR="00502AD8">
        <w:rPr>
          <w:lang w:val="en-US"/>
        </w:rPr>
        <w:t xml:space="preserve"> Additionally, data are typically </w:t>
      </w:r>
      <w:ins w:id="8" w:author="Tom Gaunt" w:date="2020-03-15T12:09:00Z">
        <w:r w:rsidR="00E7381F">
          <w:rPr>
            <w:lang w:val="en-US"/>
          </w:rPr>
          <w:t xml:space="preserve">not </w:t>
        </w:r>
      </w:ins>
      <w:r w:rsidR="00502AD8">
        <w:rPr>
          <w:lang w:val="en-US"/>
        </w:rPr>
        <w:t xml:space="preserve">provided </w:t>
      </w:r>
      <w:del w:id="9" w:author="Tom Gaunt" w:date="2020-03-15T12:09:00Z">
        <w:r w:rsidR="00502AD8" w:rsidDel="00E7381F">
          <w:rPr>
            <w:lang w:val="en-US"/>
          </w:rPr>
          <w:delText>un</w:delText>
        </w:r>
      </w:del>
      <w:r w:rsidR="00502AD8">
        <w:rPr>
          <w:lang w:val="en-US"/>
        </w:rPr>
        <w:t>indexed</w:t>
      </w:r>
      <w:ins w:id="10" w:author="Tom Gaunt" w:date="2020-03-15T12:09:00Z">
        <w:r w:rsidR="00E7381F">
          <w:rPr>
            <w:lang w:val="en-US"/>
          </w:rPr>
          <w:t>,</w:t>
        </w:r>
      </w:ins>
      <w:r w:rsidR="00502AD8">
        <w:rPr>
          <w:lang w:val="en-US"/>
        </w:rPr>
        <w:t xml:space="preserve">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del w:id="11" w:author="Tom Gaunt" w:date="2020-03-15T12:09:00Z">
        <w:r w:rsidR="00AB4207" w:rsidRPr="000B5C28" w:rsidDel="00F658A1">
          <w:rPr>
            <w:lang w:val="en-US"/>
          </w:rPr>
          <w:delText xml:space="preserve">an </w:delText>
        </w:r>
      </w:del>
      <w:ins w:id="12" w:author="Tom Gaunt" w:date="2020-03-15T12:09:00Z">
        <w:r w:rsidR="00F658A1" w:rsidRPr="000B5C28">
          <w:rPr>
            <w:lang w:val="en-US"/>
          </w:rPr>
          <w:t>a</w:t>
        </w:r>
        <w:r w:rsidR="00F658A1">
          <w:rPr>
            <w:lang w:val="en-US"/>
          </w:rPr>
          <w:t xml:space="preserve"> </w:t>
        </w:r>
      </w:ins>
      <w:del w:id="13" w:author="Tom Gaunt" w:date="2020-03-15T12:09:00Z">
        <w:r w:rsidR="00090236" w:rsidRPr="000B5C28" w:rsidDel="00F658A1">
          <w:rPr>
            <w:lang w:val="en-US"/>
          </w:rPr>
          <w:delText xml:space="preserve">implementation </w:delText>
        </w:r>
      </w:del>
      <w:ins w:id="14" w:author="Tom Gaunt" w:date="2020-03-15T12:09:00Z">
        <w:r w:rsidR="00F658A1">
          <w:rPr>
            <w:lang w:val="en-US"/>
          </w:rPr>
          <w:t>solution</w:t>
        </w:r>
        <w:r w:rsidR="00F658A1" w:rsidRPr="000B5C28">
          <w:rPr>
            <w:lang w:val="en-US"/>
          </w:rPr>
          <w:t xml:space="preserve"> </w:t>
        </w:r>
      </w:ins>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del w:id="15" w:author="Tom Gaunt" w:date="2020-03-15T12:09:00Z">
        <w:r w:rsidR="009206FE" w:rsidDel="00F658A1">
          <w:rPr>
            <w:lang w:val="en-US"/>
          </w:rPr>
          <w:delText xml:space="preserve">introduce </w:delText>
        </w:r>
      </w:del>
      <w:ins w:id="16" w:author="Tom Gaunt" w:date="2020-03-15T12:09:00Z">
        <w:r w:rsidR="00F658A1">
          <w:rPr>
            <w:lang w:val="en-US"/>
          </w:rPr>
          <w:t xml:space="preserve">a suite of </w:t>
        </w:r>
      </w:ins>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using tabix and standard UNIX tools</w:t>
      </w:r>
      <w:r w:rsidR="00151835">
        <w:rPr>
          <w:lang w:val="en-US"/>
        </w:rPr>
        <w:t xml:space="preserve"> demonstrate VCF is 8.6-45.5x faster</w:t>
      </w:r>
      <w:r w:rsidR="00ED285C">
        <w:rPr>
          <w:lang w:val="en-US"/>
        </w:rPr>
        <w:t xml:space="preserve"> </w:t>
      </w:r>
      <w:ins w:id="17" w:author="Tom Gaunt" w:date="2020-03-15T12:10:00Z">
        <w:r w:rsidR="001A3F3B">
          <w:rPr>
            <w:lang w:val="en-US"/>
          </w:rPr>
          <w:t>than tabular alternatives when</w:t>
        </w:r>
      </w:ins>
      <w:del w:id="18" w:author="Tom Gaunt" w:date="2020-03-15T12:10:00Z">
        <w:r w:rsidR="00ED285C" w:rsidDel="001A3F3B">
          <w:rPr>
            <w:lang w:val="en-US"/>
          </w:rPr>
          <w:delText>to</w:delText>
        </w:r>
      </w:del>
      <w:r w:rsidR="00ED285C">
        <w:rPr>
          <w:lang w:val="en-US"/>
        </w:rPr>
        <w:t xml:space="preserve"> extract</w:t>
      </w:r>
      <w:ins w:id="19" w:author="Tom Gaunt" w:date="2020-03-15T12:10:00Z">
        <w:r w:rsidR="001A3F3B">
          <w:rPr>
            <w:lang w:val="en-US"/>
          </w:rPr>
          <w:t>ing</w:t>
        </w:r>
      </w:ins>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113544">
        <w:t>.</w:t>
      </w:r>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4506F1E6" w:rsidR="00E813C0" w:rsidRDefault="00C4290D" w:rsidP="00C4290D">
      <w:pPr>
        <w:rPr>
          <w:rFonts w:cstheme="minorHAnsi"/>
          <w:lang w:val="en-US"/>
        </w:rPr>
      </w:pPr>
      <w:r w:rsidRPr="00C4290D">
        <w:rPr>
          <w:rFonts w:cstheme="minorHAnsi"/>
          <w:lang w:val="en-US"/>
        </w:rPr>
        <w:t xml:space="preserve">The </w:t>
      </w:r>
      <w:del w:id="20" w:author="Tom Gaunt" w:date="2020-03-15T12:11:00Z">
        <w:r w:rsidRPr="00C4290D" w:rsidDel="001A3F3B">
          <w:rPr>
            <w:rFonts w:cstheme="minorHAnsi"/>
            <w:lang w:val="en-US"/>
          </w:rPr>
          <w:delText>genome-wide association study</w:delText>
        </w:r>
      </w:del>
      <w:ins w:id="21" w:author="Tom Gaunt" w:date="2020-03-15T12:11:00Z">
        <w:r w:rsidR="001A3F3B">
          <w:rPr>
            <w:rFonts w:cstheme="minorHAnsi"/>
            <w:lang w:val="en-US"/>
          </w:rPr>
          <w:t>GWAS</w:t>
        </w:r>
      </w:ins>
      <w:r w:rsidRPr="00C4290D">
        <w:rPr>
          <w:rFonts w:cstheme="minorHAnsi"/>
          <w:lang w:val="en-US"/>
        </w:rPr>
        <w:t xml:space="preserve"> </w:t>
      </w:r>
      <w:del w:id="22" w:author="Tom Gaunt" w:date="2020-03-15T12:08:00Z">
        <w:r w:rsidRPr="00C4290D" w:rsidDel="00BF5D17">
          <w:rPr>
            <w:rFonts w:cstheme="minorHAnsi"/>
            <w:lang w:val="en-US"/>
          </w:rPr>
          <w:delText xml:space="preserve">(GWAS) </w:delText>
        </w:r>
      </w:del>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del w:id="23" w:author="Tom Gaunt" w:date="2020-03-15T12:11:00Z">
        <w:r w:rsidR="00367EFB" w:rsidDel="00117DFE">
          <w:rPr>
            <w:rFonts w:cstheme="minorHAnsi"/>
            <w:lang w:val="en-US"/>
          </w:rPr>
          <w:delText xml:space="preserve">non-identifiable </w:delText>
        </w:r>
        <w:r w:rsidR="00DD1815" w:rsidDel="00117DFE">
          <w:rPr>
            <w:rFonts w:cstheme="minorHAnsi"/>
            <w:lang w:val="en-US"/>
          </w:rPr>
          <w:delText>test</w:delText>
        </w:r>
      </w:del>
      <w:ins w:id="24" w:author="Tom Gaunt" w:date="2020-03-15T12:11:00Z">
        <w:r w:rsidR="00117DFE">
          <w:rPr>
            <w:rFonts w:cstheme="minorHAnsi"/>
            <w:lang w:val="en-US"/>
          </w:rPr>
          <w:t>GWAS results</w:t>
        </w:r>
      </w:ins>
      <w:ins w:id="25" w:author="Tom Gaunt" w:date="2020-03-15T12:12:00Z">
        <w:r w:rsidR="00117DFE">
          <w:rPr>
            <w:rFonts w:cstheme="minorHAnsi"/>
            <w:lang w:val="en-US"/>
          </w:rPr>
          <w:t xml:space="preserve"> as</w:t>
        </w:r>
      </w:ins>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etc</w:t>
      </w:r>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A24741">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022F200" w14:textId="17AABFDF" w:rsidR="00B1356A" w:rsidRDefault="00B1356A" w:rsidP="00C4290D">
      <w:pPr>
        <w:rPr>
          <w:rFonts w:cstheme="minorHAnsi"/>
          <w:lang w:val="en-US"/>
        </w:rPr>
      </w:pPr>
    </w:p>
    <w:p w14:paraId="01B9897D" w14:textId="22513159" w:rsidR="00EC45A2" w:rsidRDefault="00102AED" w:rsidP="002E0EB4">
      <w:pPr>
        <w:rPr>
          <w:rFonts w:cstheme="minorHAnsi"/>
          <w:lang w:val="en-US"/>
        </w:rPr>
      </w:pPr>
      <w:r>
        <w:rPr>
          <w:rFonts w:cstheme="minorHAnsi"/>
          <w:lang w:val="en-US"/>
        </w:rPr>
        <w:lastRenderedPageBreak/>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w:t>
      </w:r>
      <w:commentRangeStart w:id="26"/>
      <w:r w:rsidR="00E355F6">
        <w:rPr>
          <w:rFonts w:cstheme="minorHAnsi"/>
          <w:lang w:val="en-US"/>
        </w:rPr>
        <w:t xml:space="preserve">First, </w:t>
      </w:r>
      <w:r w:rsidR="000764FD">
        <w:rPr>
          <w:rFonts w:cstheme="minorHAnsi"/>
          <w:lang w:val="en-US"/>
        </w:rPr>
        <w:t xml:space="preserve">inconsistency and </w:t>
      </w:r>
      <w:r w:rsidR="002E0EB4">
        <w:rPr>
          <w:rFonts w:cstheme="minorHAnsi"/>
          <w:lang w:val="en-US"/>
        </w:rPr>
        <w:t xml:space="preserve">ambiguity </w:t>
      </w:r>
      <w:del w:id="27" w:author="Tom Gaunt" w:date="2020-03-15T12:16:00Z">
        <w:r w:rsidR="002E0EB4" w:rsidDel="00E01D3C">
          <w:rPr>
            <w:rFonts w:cstheme="minorHAnsi"/>
            <w:lang w:val="en-US"/>
          </w:rPr>
          <w:delText xml:space="preserve">in </w:delText>
        </w:r>
      </w:del>
      <w:ins w:id="28" w:author="Tom Gaunt" w:date="2020-03-15T12:16:00Z">
        <w:r w:rsidR="00E01D3C">
          <w:rPr>
            <w:rFonts w:cstheme="minorHAnsi"/>
            <w:lang w:val="en-US"/>
          </w:rPr>
          <w:t xml:space="preserve">about </w:t>
        </w:r>
      </w:ins>
      <w:del w:id="29" w:author="Tom Gaunt" w:date="2020-03-15T12:17:00Z">
        <w:r w:rsidR="002E0EB4" w:rsidDel="000E02FF">
          <w:rPr>
            <w:rFonts w:cstheme="minorHAnsi"/>
            <w:lang w:val="en-US"/>
          </w:rPr>
          <w:delText xml:space="preserve">which </w:delText>
        </w:r>
      </w:del>
      <w:ins w:id="30" w:author="Tom Gaunt" w:date="2020-03-15T12:17:00Z">
        <w:r w:rsidR="000E02FF">
          <w:rPr>
            <w:rFonts w:cstheme="minorHAnsi"/>
            <w:lang w:val="en-US"/>
          </w:rPr>
          <w:t xml:space="preserve">the </w:t>
        </w:r>
      </w:ins>
      <w:r w:rsidR="002E0EB4">
        <w:rPr>
          <w:rFonts w:cstheme="minorHAnsi"/>
          <w:lang w:val="en-US"/>
        </w:rPr>
        <w:t xml:space="preserve">allele </w:t>
      </w:r>
      <w:ins w:id="31" w:author="Tom Gaunt" w:date="2020-03-15T12:17:00Z">
        <w:r w:rsidR="00134780">
          <w:rPr>
            <w:rFonts w:cstheme="minorHAnsi"/>
            <w:lang w:val="en-US"/>
          </w:rPr>
          <w:t xml:space="preserve">for which count </w:t>
        </w:r>
      </w:ins>
      <w:r w:rsidR="002E0EB4">
        <w:rPr>
          <w:rFonts w:cstheme="minorHAnsi"/>
          <w:lang w:val="en-US"/>
        </w:rPr>
        <w:t>relates to the effect size estimate</w:t>
      </w:r>
      <w:ins w:id="32" w:author="Tom Gaunt" w:date="2020-03-15T12:18:00Z">
        <w:r w:rsidR="00134780">
          <w:rPr>
            <w:rFonts w:cstheme="minorHAnsi"/>
            <w:lang w:val="en-US"/>
          </w:rPr>
          <w:t xml:space="preserve"> (the “effect” allele)</w:t>
        </w:r>
      </w:ins>
      <w:r w:rsidR="00FF6A66">
        <w:rPr>
          <w:rFonts w:cstheme="minorHAnsi"/>
          <w:lang w:val="en-US"/>
        </w:rPr>
        <w:t>.</w:t>
      </w:r>
      <w:r w:rsidR="00D76E25">
        <w:rPr>
          <w:rFonts w:cstheme="minorHAnsi"/>
          <w:lang w:val="en-US"/>
        </w:rPr>
        <w:t xml:space="preserve"> </w:t>
      </w:r>
      <w:commentRangeEnd w:id="26"/>
      <w:r w:rsidR="009E69F4">
        <w:rPr>
          <w:rStyle w:val="CommentReference"/>
        </w:rPr>
        <w:commentReference w:id="26"/>
      </w:r>
      <w:r w:rsidR="00C91112">
        <w:rPr>
          <w:rFonts w:cstheme="minorHAnsi"/>
          <w:lang w:val="en-US"/>
        </w:rPr>
        <w:t>Confusion</w:t>
      </w:r>
      <w:r w:rsidR="00D76E25">
        <w:rPr>
          <w:rFonts w:cstheme="minorHAnsi"/>
          <w:lang w:val="en-US"/>
        </w:rPr>
        <w:t xml:space="preserve"> </w:t>
      </w:r>
      <w:r w:rsidR="004D0346">
        <w:rPr>
          <w:rFonts w:cstheme="minorHAnsi"/>
          <w:lang w:val="en-US"/>
        </w:rPr>
        <w:t xml:space="preserve">of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D230F8">
        <w:rPr>
          <w:rFonts w:cstheme="minorHAnsi"/>
          <w:lang w:val="en-US"/>
        </w:rPr>
        <w:t xml:space="preserve">, for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w:t>
      </w:r>
      <w:commentRangeStart w:id="33"/>
      <w:r w:rsidR="005712F2">
        <w:rPr>
          <w:rFonts w:cstheme="minorHAnsi"/>
          <w:lang w:val="en-US"/>
        </w:rPr>
        <w:t xml:space="preserve">incorrect effect directionality </w:t>
      </w:r>
      <w:commentRangeEnd w:id="33"/>
      <w:r w:rsidR="00612DA4">
        <w:rPr>
          <w:rStyle w:val="CommentReference"/>
        </w:rPr>
        <w:commentReference w:id="33"/>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456A73">
        <w:rPr>
          <w:rFonts w:cstheme="minorHAnsi"/>
          <w:lang w:val="en-US"/>
        </w:rPr>
        <w:t>.</w:t>
      </w:r>
      <w:r w:rsidR="00034B5B">
        <w:rPr>
          <w:rFonts w:cstheme="minorHAnsi"/>
          <w:lang w:val="en-US"/>
        </w:rPr>
        <w:t xml:space="preserve"> Second, summary statistics</w:t>
      </w:r>
      <w:ins w:id="34" w:author="Tom Gaunt" w:date="2020-03-15T12:22:00Z">
        <w:r w:rsidR="00F62982">
          <w:rPr>
            <w:rFonts w:cstheme="minorHAnsi"/>
            <w:lang w:val="en-US"/>
          </w:rPr>
          <w:t xml:space="preserve"> files</w:t>
        </w:r>
      </w:ins>
      <w:r w:rsidR="00034B5B">
        <w:rPr>
          <w:rFonts w:cstheme="minorHAnsi"/>
          <w:lang w:val="en-US"/>
        </w:rPr>
        <w:t xml:space="preserve"> are provided with </w:t>
      </w:r>
      <w:del w:id="35" w:author="Tom Gaunt" w:date="2020-03-15T12:22:00Z">
        <w:r w:rsidR="00034B5B" w:rsidDel="00F62982">
          <w:rPr>
            <w:rFonts w:cstheme="minorHAnsi"/>
            <w:lang w:val="en-US"/>
          </w:rPr>
          <w:delText xml:space="preserve">different </w:delText>
        </w:r>
      </w:del>
      <w:ins w:id="36" w:author="Tom Gaunt" w:date="2020-03-15T12:22:00Z">
        <w:r w:rsidR="00F62982">
          <w:rPr>
            <w:rFonts w:cstheme="minorHAnsi"/>
            <w:lang w:val="en-US"/>
          </w:rPr>
          <w:t xml:space="preserve">a variety of </w:t>
        </w:r>
      </w:ins>
      <w:r w:rsidR="006C3D3B">
        <w:rPr>
          <w:rFonts w:cstheme="minorHAnsi"/>
          <w:lang w:val="en-US"/>
        </w:rPr>
        <w:t xml:space="preserve">content and </w:t>
      </w:r>
      <w:r w:rsidR="00034B5B">
        <w:rPr>
          <w:rFonts w:cstheme="minorHAnsi"/>
          <w:lang w:val="en-US"/>
        </w:rPr>
        <w:t>field</w:t>
      </w:r>
      <w:ins w:id="37" w:author="Tom Gaunt" w:date="2020-03-15T12:22:00Z">
        <w:r w:rsidR="00F62982">
          <w:rPr>
            <w:rFonts w:cstheme="minorHAnsi"/>
            <w:lang w:val="en-US"/>
          </w:rPr>
          <w:t xml:space="preserve"> (column)</w:t>
        </w:r>
      </w:ins>
      <w:r w:rsidR="00034B5B">
        <w:rPr>
          <w:rFonts w:cstheme="minorHAnsi"/>
          <w:lang w:val="en-US"/>
        </w:rPr>
        <w:t xml:space="preserve"> names. </w:t>
      </w:r>
      <w:del w:id="38" w:author="Tom Gaunt" w:date="2020-03-15T12:22:00Z">
        <w:r w:rsidR="00CD4943" w:rsidDel="00BD3C2E">
          <w:rPr>
            <w:rFonts w:cstheme="minorHAnsi"/>
            <w:lang w:val="en-US"/>
          </w:rPr>
          <w:delText>Missing data</w:delText>
        </w:r>
      </w:del>
      <w:ins w:id="39" w:author="Tom Gaunt" w:date="2020-03-15T12:22:00Z">
        <w:r w:rsidR="00BD3C2E">
          <w:rPr>
            <w:rFonts w:cstheme="minorHAnsi"/>
            <w:lang w:val="en-US"/>
          </w:rPr>
          <w:t>Absent fields can</w:t>
        </w:r>
      </w:ins>
      <w:r w:rsidR="00CD4943">
        <w:rPr>
          <w:rFonts w:cstheme="minorHAnsi"/>
          <w:lang w:val="en-US"/>
        </w:rPr>
        <w:t xml:space="preserve"> </w:t>
      </w:r>
      <w:r w:rsidR="00C61A24">
        <w:rPr>
          <w:rFonts w:cstheme="minorHAnsi"/>
          <w:lang w:val="en-US"/>
        </w:rPr>
        <w:t>limit</w:t>
      </w:r>
      <w:ins w:id="40" w:author="Tom Gaunt" w:date="2020-03-15T12:22:00Z">
        <w:r w:rsidR="00BD3C2E">
          <w:rPr>
            <w:rFonts w:cstheme="minorHAnsi"/>
            <w:lang w:val="en-US"/>
          </w:rPr>
          <w:t xml:space="preserve"> some</w:t>
        </w:r>
      </w:ins>
      <w:del w:id="41" w:author="Tom Gaunt" w:date="2020-03-15T12:22:00Z">
        <w:r w:rsidR="00C61A24" w:rsidDel="00BD3C2E">
          <w:rPr>
            <w:rFonts w:cstheme="minorHAnsi"/>
            <w:lang w:val="en-US"/>
          </w:rPr>
          <w:delText>s</w:delText>
        </w:r>
      </w:del>
      <w:r w:rsidR="00C61A24">
        <w:rPr>
          <w:rFonts w:cstheme="minorHAnsi"/>
          <w:lang w:val="en-US"/>
        </w:rPr>
        <w:t xml:space="preserve"> </w:t>
      </w:r>
      <w:del w:id="42" w:author="Tom Gaunt" w:date="2020-03-15T12:22:00Z">
        <w:r w:rsidR="00C61A24" w:rsidDel="00BD3C2E">
          <w:rPr>
            <w:rFonts w:cstheme="minorHAnsi"/>
            <w:lang w:val="en-US"/>
          </w:rPr>
          <w:delText xml:space="preserve">potential </w:delText>
        </w:r>
      </w:del>
      <w:r w:rsidR="00C61A24">
        <w:rPr>
          <w:rFonts w:cstheme="minorHAnsi"/>
          <w:lang w:val="en-US"/>
        </w:rPr>
        <w:t>analyses</w:t>
      </w:r>
      <w:del w:id="43" w:author="Tom Gaunt" w:date="2020-03-15T12:23:00Z">
        <w:r w:rsidR="002D74E7" w:rsidDel="00BD3C2E">
          <w:rPr>
            <w:rFonts w:cstheme="minorHAnsi"/>
            <w:lang w:val="en-US"/>
          </w:rPr>
          <w:delText>. A</w:delText>
        </w:r>
      </w:del>
      <w:ins w:id="44" w:author="Tom Gaunt" w:date="2020-03-15T12:23:00Z">
        <w:r w:rsidR="00BD3C2E">
          <w:rPr>
            <w:rFonts w:cstheme="minorHAnsi"/>
            <w:lang w:val="en-US"/>
          </w:rPr>
          <w:t>, and a</w:t>
        </w:r>
      </w:ins>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w:t>
      </w:r>
      <w:del w:id="45" w:author="Tom Gaunt" w:date="2020-03-15T12:23:00Z">
        <w:r w:rsidR="008B2EAC" w:rsidDel="00BD3C2E">
          <w:rPr>
            <w:rFonts w:cstheme="minorHAnsi"/>
            <w:lang w:val="en-US"/>
          </w:rPr>
          <w:delText>i.e.</w:delText>
        </w:r>
      </w:del>
      <w:ins w:id="46" w:author="Tom Gaunt" w:date="2020-03-15T12:23:00Z">
        <w:r w:rsidR="00BD3C2E">
          <w:rPr>
            <w:rFonts w:cstheme="minorHAnsi"/>
            <w:lang w:val="en-US"/>
          </w:rPr>
          <w:t>e.g.</w:t>
        </w:r>
      </w:ins>
      <w:r w:rsidR="008B2EAC">
        <w:rPr>
          <w:rFonts w:cstheme="minorHAnsi"/>
          <w:lang w:val="en-US"/>
        </w:rPr>
        <w:t xml:space="preserv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ins w:id="47" w:author="Tom Gaunt" w:date="2020-03-15T12:23:00Z">
        <w:r w:rsidR="00BD3C2E">
          <w:rPr>
            <w:rFonts w:cstheme="minorHAnsi"/>
            <w:lang w:val="en-US"/>
          </w:rPr>
          <w:t>,</w:t>
        </w:r>
      </w:ins>
      <w:r w:rsidR="00647F3F">
        <w:rPr>
          <w:rFonts w:cstheme="minorHAnsi"/>
          <w:lang w:val="en-US"/>
        </w:rPr>
        <w:t xml:space="preserve"> etc</w:t>
      </w:r>
      <w:ins w:id="48" w:author="Tom Gaunt" w:date="2020-03-15T12:23:00Z">
        <w:r w:rsidR="00BD3C2E">
          <w:rPr>
            <w:rFonts w:cstheme="minorHAnsi"/>
            <w:lang w:val="en-US"/>
          </w:rPr>
          <w:t>.</w:t>
        </w:r>
      </w:ins>
      <w:r w:rsidR="006E4D2B">
        <w:rPr>
          <w:rFonts w:cstheme="minorHAnsi"/>
          <w:lang w:val="en-US"/>
        </w:rPr>
        <w:t xml:space="preserve"> which can lead to errors and </w:t>
      </w:r>
      <w:r w:rsidR="00142378">
        <w:rPr>
          <w:rFonts w:cstheme="minorHAnsi"/>
          <w:lang w:val="en-US"/>
        </w:rPr>
        <w:t>impede</w:t>
      </w:r>
      <w:del w:id="49" w:author="Tom Gaunt" w:date="2020-03-15T12:23:00Z">
        <w:r w:rsidR="00142378" w:rsidDel="00BD3C2E">
          <w:rPr>
            <w:rFonts w:cstheme="minorHAnsi"/>
            <w:lang w:val="en-US"/>
          </w:rPr>
          <w:delText>s</w:delText>
        </w:r>
      </w:del>
      <w:r w:rsidR="001F5B1C">
        <w:rPr>
          <w:rFonts w:cstheme="minorHAnsi"/>
          <w:lang w:val="en-US"/>
        </w:rPr>
        <w:t xml:space="preserve">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ins w:id="50" w:author="Tom Gaunt" w:date="2020-03-15T12:23:00Z">
        <w:r w:rsidR="00BD3C2E">
          <w:rPr>
            <w:rFonts w:cstheme="minorHAnsi"/>
            <w:lang w:val="en-US"/>
          </w:rPr>
          <w:t>q</w:t>
        </w:r>
      </w:ins>
      <w:ins w:id="51" w:author="Tom Gaunt" w:date="2020-03-15T12:24:00Z">
        <w:r w:rsidR="00BD3C2E">
          <w:rPr>
            <w:rFonts w:cstheme="minorHAnsi"/>
            <w:lang w:val="en-US"/>
          </w:rPr>
          <w:t xml:space="preserve">uerying </w:t>
        </w:r>
      </w:ins>
      <w:r w:rsidR="00446B44">
        <w:rPr>
          <w:rFonts w:cstheme="minorHAnsi"/>
          <w:lang w:val="en-US"/>
        </w:rPr>
        <w:t>plain text</w:t>
      </w:r>
      <w:ins w:id="52" w:author="Tom Gaunt" w:date="2020-03-15T12:23:00Z">
        <w:r w:rsidR="00BD3C2E">
          <w:rPr>
            <w:rFonts w:cstheme="minorHAnsi"/>
            <w:lang w:val="en-US"/>
          </w:rPr>
          <w:t xml:space="preserve"> tabular files</w:t>
        </w:r>
      </w:ins>
      <w:r w:rsidR="00446B44">
        <w:rPr>
          <w:rFonts w:cstheme="minorHAnsi"/>
          <w:lang w:val="en-US"/>
        </w:rPr>
        <w:t xml:space="preserve"> </w:t>
      </w:r>
      <w:del w:id="53" w:author="Tom Gaunt" w:date="2020-03-15T12:23:00Z">
        <w:r w:rsidR="001076DB" w:rsidDel="00BD3C2E">
          <w:rPr>
            <w:rFonts w:cstheme="minorHAnsi"/>
            <w:lang w:val="en-US"/>
          </w:rPr>
          <w:delText xml:space="preserve">is </w:delText>
        </w:r>
      </w:del>
      <w:ins w:id="54" w:author="Tom Gaunt" w:date="2020-03-15T12:24:00Z">
        <w:r w:rsidR="00BD3C2E">
          <w:rPr>
            <w:rFonts w:cstheme="minorHAnsi"/>
            <w:lang w:val="en-US"/>
          </w:rPr>
          <w:t>is</w:t>
        </w:r>
      </w:ins>
      <w:ins w:id="55" w:author="Tom Gaunt" w:date="2020-03-15T12:23:00Z">
        <w:r w:rsidR="00BD3C2E">
          <w:rPr>
            <w:rFonts w:cstheme="minorHAnsi"/>
            <w:lang w:val="en-US"/>
          </w:rPr>
          <w:t xml:space="preserve"> </w:t>
        </w:r>
      </w:ins>
      <w:r w:rsidR="00BD54FC">
        <w:rPr>
          <w:rFonts w:cstheme="minorHAnsi"/>
          <w:lang w:val="en-US"/>
        </w:rPr>
        <w:t>slow</w:t>
      </w:r>
      <w:r w:rsidR="00F6598E">
        <w:rPr>
          <w:rFonts w:cstheme="minorHAnsi"/>
          <w:lang w:val="en-US"/>
        </w:rPr>
        <w:t xml:space="preserve"> and memory inefficient</w:t>
      </w:r>
      <w:ins w:id="56" w:author="Tom Gaunt" w:date="2020-03-15T12:24:00Z">
        <w:r w:rsidR="00BD3C2E">
          <w:rPr>
            <w:rFonts w:cstheme="minorHAnsi"/>
            <w:lang w:val="en-US"/>
          </w:rPr>
          <w:t xml:space="preserve">, </w:t>
        </w:r>
      </w:ins>
      <w:del w:id="57" w:author="Tom Gaunt" w:date="2020-03-15T12:24:00Z">
        <w:r w:rsidR="00F6598E" w:rsidDel="00BD3C2E">
          <w:rPr>
            <w:rFonts w:cstheme="minorHAnsi"/>
            <w:lang w:val="en-US"/>
          </w:rPr>
          <w:delText xml:space="preserve"> to </w:delText>
        </w:r>
        <w:r w:rsidR="00FD29A4" w:rsidDel="00BD3C2E">
          <w:rPr>
            <w:rFonts w:cstheme="minorHAnsi"/>
            <w:lang w:val="en-US"/>
          </w:rPr>
          <w:delText>query</w:delText>
        </w:r>
        <w:r w:rsidR="00F6598E" w:rsidDel="00BD3C2E">
          <w:rPr>
            <w:rFonts w:cstheme="minorHAnsi"/>
            <w:lang w:val="en-US"/>
          </w:rPr>
          <w:delText xml:space="preserve"> </w:delText>
        </w:r>
      </w:del>
      <w:r w:rsidR="001531D4">
        <w:rPr>
          <w:rFonts w:cstheme="minorHAnsi"/>
          <w:lang w:val="en-US"/>
        </w:rPr>
        <w:t>mak</w:t>
      </w:r>
      <w:r w:rsidR="00E17AE2">
        <w:rPr>
          <w:rFonts w:cstheme="minorHAnsi"/>
          <w:lang w:val="en-US"/>
        </w:rPr>
        <w:t>ing</w:t>
      </w:r>
      <w:r w:rsidR="001531D4">
        <w:rPr>
          <w:rFonts w:cstheme="minorHAnsi"/>
          <w:lang w:val="en-US"/>
        </w:rPr>
        <w:t xml:space="preserve"> </w:t>
      </w:r>
      <w:ins w:id="58" w:author="Tom Gaunt" w:date="2020-03-15T12:24:00Z">
        <w:r w:rsidR="00BD3C2E">
          <w:rPr>
            <w:rFonts w:cstheme="minorHAnsi"/>
            <w:lang w:val="en-US"/>
          </w:rPr>
          <w:t xml:space="preserve">some </w:t>
        </w:r>
      </w:ins>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del w:id="59" w:author="Tom Gaunt" w:date="2020-03-15T12:24:00Z">
        <w:r w:rsidR="00741A51" w:rsidDel="00BD3C2E">
          <w:rPr>
            <w:rFonts w:cstheme="minorHAnsi"/>
            <w:lang w:val="en-US"/>
          </w:rPr>
          <w:delText>i.e.</w:delText>
        </w:r>
      </w:del>
      <w:ins w:id="60" w:author="Tom Gaunt" w:date="2020-03-15T12:24:00Z">
        <w:r w:rsidR="00BD3C2E">
          <w:rPr>
            <w:rFonts w:cstheme="minorHAnsi"/>
            <w:lang w:val="en-US"/>
          </w:rPr>
          <w:t>(e.g.</w:t>
        </w:r>
      </w:ins>
      <w:r w:rsidR="00827E33">
        <w:rPr>
          <w:rFonts w:cstheme="minorHAnsi"/>
          <w:lang w:val="en-US"/>
        </w:rPr>
        <w:t xml:space="preserve"> </w:t>
      </w:r>
      <w:ins w:id="61" w:author="Tom Gaunt" w:date="2020-03-15T12:24:00Z">
        <w:r w:rsidR="00BD3C2E">
          <w:rPr>
            <w:rFonts w:cstheme="minorHAnsi"/>
            <w:lang w:val="en-US"/>
          </w:rPr>
          <w:t xml:space="preserve">systematic </w:t>
        </w:r>
      </w:ins>
      <w:r w:rsidR="00741A51">
        <w:rPr>
          <w:rFonts w:cstheme="minorHAnsi"/>
          <w:lang w:val="en-US"/>
        </w:rPr>
        <w:t>hypothesis-free analyses</w:t>
      </w:r>
      <w:ins w:id="62" w:author="Tom Gaunt" w:date="2020-03-15T12:24:00Z">
        <w:r w:rsidR="00BD3C2E">
          <w:rPr>
            <w:rFonts w:cstheme="minorHAnsi"/>
            <w:lang w:val="en-US"/>
          </w:rPr>
          <w:t>)</w:t>
        </w:r>
      </w:ins>
      <w:r w:rsidR="00FD29A4">
        <w:rPr>
          <w:rFonts w:cstheme="minorHAnsi"/>
          <w:lang w:val="en-US"/>
        </w:rPr>
        <w:t>.</w:t>
      </w:r>
    </w:p>
    <w:p w14:paraId="2BB6BD87" w14:textId="77777777" w:rsidR="00EC45A2" w:rsidRDefault="00EC45A2" w:rsidP="002E0EB4">
      <w:pPr>
        <w:rPr>
          <w:rFonts w:cstheme="minorHAnsi"/>
          <w:lang w:val="en-US"/>
        </w:rPr>
      </w:pPr>
    </w:p>
    <w:p w14:paraId="5497E49B" w14:textId="657F4BD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del w:id="63" w:author="Tom Gaunt" w:date="2020-03-15T12:24:00Z">
        <w:r w:rsidR="00631FCB" w:rsidDel="00BD3C2E">
          <w:rPr>
            <w:rFonts w:cstheme="minorHAnsi"/>
            <w:lang w:val="en-US"/>
          </w:rPr>
          <w:delText>ed</w:delText>
        </w:r>
      </w:del>
      <w:r>
        <w:rPr>
          <w:rFonts w:cstheme="minorHAnsi"/>
          <w:lang w:val="en-US"/>
        </w:rPr>
        <w:t xml:space="preserve"> column names </w:t>
      </w:r>
      <w:r>
        <w:rPr>
          <w:rFonts w:cstheme="minorHAnsi"/>
          <w:lang w:val="en-US"/>
        </w:rPr>
        <w:fldChar w:fldCharType="begin" w:fldLock="1"/>
      </w:r>
      <w:r w:rsidR="00C634C3">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[12]","plainTextFormattedCitation":"[12]","previouslyFormattedCitation":"[12]"},"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[12]</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C634C3">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[13]</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identified a set of requirements for a suitable universal format.</w:t>
      </w:r>
    </w:p>
    <w:p w14:paraId="6229E124" w14:textId="77777777" w:rsidR="002E0EB4" w:rsidRDefault="002E0EB4" w:rsidP="002E0EB4">
      <w:pPr>
        <w:rPr>
          <w:rFonts w:cstheme="minorHAnsi"/>
          <w:lang w:val="en-US"/>
        </w:rPr>
      </w:pPr>
    </w:p>
    <w:p w14:paraId="10BF22DD" w14:textId="1C05D7C9"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C634C3">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VCFtools","type":"article-journal","volume":"27"},"uris":["http://www.mendeley.com/documents/?uuid=90994361-a159-398a-b96e-3ab509816e19"]}],"mendeley":{"formattedCitation":"[14], [15]","plainTextFormattedCitation":"[14], [15]","previouslyFormattedCitation":"[14], [15]"},"properties":{"noteIndex":0},"schema":"https://github.com/citation-style-language/schema/raw/master/csl-citation.json"}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[14], [15]</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11"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335C9C12" w:rsidR="00905C89" w:rsidRDefault="00F57AE5" w:rsidP="00476311">
      <w:pPr>
        <w:rPr>
          <w:rFonts w:cstheme="minorHAnsi"/>
          <w:lang w:val="en-US"/>
        </w:rPr>
      </w:pPr>
      <w:r>
        <w:t>We have identified a set of useful features that a universal format for storing GWAS summary data should have (Table 1). This specification arises from experience of collecting and harmonising GWAS summary data</w:t>
      </w:r>
      <w:r w:rsidR="002B5DA8">
        <w:t xml:space="preserve"> </w:t>
      </w:r>
      <w:r w:rsidR="002B5DA8">
        <w:fldChar w:fldCharType="begin" w:fldLock="1"/>
      </w:r>
      <w:r w:rsidR="002B5DA8">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[16]","plainTextFormattedCitation":"[16]","previouslyFormattedCitation":"[16]"},"properties":{"noteIndex":0},"schema":"https://github.com/citation-style-language/schema/raw/master/csl-citation.json"}</w:instrText>
      </w:r>
      <w:r w:rsidR="002B5DA8">
        <w:fldChar w:fldCharType="separate"/>
      </w:r>
      <w:r w:rsidR="002B5DA8" w:rsidRPr="002B5DA8">
        <w:rPr>
          <w:noProof/>
        </w:rPr>
        <w:t>[16]</w:t>
      </w:r>
      <w:r w:rsidR="002B5DA8">
        <w:fldChar w:fldCharType="end"/>
      </w:r>
      <w:r>
        <w:t xml:space="preserve"> and performing a range of representative high throughput </w:t>
      </w:r>
      <w:del w:id="64" w:author="Tom Gaunt" w:date="2020-03-15T12:25:00Z">
        <w:r w:rsidDel="00BD3C2E">
          <w:delText xml:space="preserve">analysis </w:delText>
        </w:r>
      </w:del>
      <w:ins w:id="65" w:author="Tom Gaunt" w:date="2020-03-15T12:25:00Z">
        <w:r w:rsidR="00BD3C2E">
          <w:t xml:space="preserve">analyses </w:t>
        </w:r>
      </w:ins>
      <w:r>
        <w:t>on these data (for example LD score regression</w:t>
      </w:r>
      <w:r w:rsidR="002B5DA8">
        <w:t xml:space="preserve"> </w:t>
      </w:r>
      <w:r w:rsidR="002B5DA8">
        <w:fldChar w:fldCharType="begin" w:fldLock="1"/>
      </w:r>
      <w:r w:rsidR="001150C4">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[17]","plainTextFormattedCitation":"[17]","previouslyFormattedCitation":"[17]"},"properties":{"noteIndex":0},"schema":"https://github.com/citation-style-language/schema/raw/master/csl-citation.json"}</w:instrText>
      </w:r>
      <w:r w:rsidR="002B5DA8">
        <w:fldChar w:fldCharType="separate"/>
      </w:r>
      <w:r w:rsidR="002B5DA8" w:rsidRPr="002B5DA8">
        <w:rPr>
          <w:noProof/>
        </w:rPr>
        <w:t>[17]</w:t>
      </w:r>
      <w:r w:rsidR="002B5DA8">
        <w:fldChar w:fldCharType="end"/>
      </w:r>
      <w:r>
        <w:t xml:space="preserve">, </w:t>
      </w:r>
      <w:del w:id="66" w:author="Tom Gaunt" w:date="2020-03-15T12:26:00Z">
        <w:r w:rsidDel="00BD3C2E">
          <w:delText xml:space="preserve">Mendelian </w:delText>
        </w:r>
      </w:del>
      <w:del w:id="67" w:author="Tom Gaunt" w:date="2020-03-15T12:25:00Z">
        <w:r w:rsidDel="00BD3C2E">
          <w:delText>randomisation</w:delText>
        </w:r>
        <w:r w:rsidR="002B5DA8" w:rsidDel="00BD3C2E">
          <w:delText xml:space="preserve"> </w:delText>
        </w:r>
      </w:del>
      <w:ins w:id="68" w:author="Tom Gaunt" w:date="2020-03-15T12:26:00Z">
        <w:r w:rsidR="00BD3C2E">
          <w:t>MR</w:t>
        </w:r>
      </w:ins>
      <w:ins w:id="69" w:author="Tom Gaunt" w:date="2020-03-15T12:25:00Z">
        <w:r w:rsidR="00BD3C2E">
          <w:t xml:space="preserve"> </w:t>
        </w:r>
      </w:ins>
      <w:r w:rsidR="001150C4">
        <w:fldChar w:fldCharType="begin" w:fldLock="1"/>
      </w:r>
      <w:r w:rsidR="001150C4">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[18]","plainTextFormattedCitation":"[18]","previouslyFormattedCitation":"[18]"},"properties":{"noteIndex":0},"schema":"https://github.com/citation-style-language/schema/raw/master/csl-citation.json"}</w:instrText>
      </w:r>
      <w:r w:rsidR="001150C4">
        <w:fldChar w:fldCharType="separate"/>
      </w:r>
      <w:r w:rsidR="001150C4" w:rsidRPr="001150C4">
        <w:rPr>
          <w:noProof/>
        </w:rPr>
        <w:t>[18]</w:t>
      </w:r>
      <w:r w:rsidR="001150C4">
        <w:fldChar w:fldCharType="end"/>
      </w:r>
      <w:r>
        <w:t>, genetic colocalization analysis</w:t>
      </w:r>
      <w:r w:rsidR="001150C4">
        <w:t xml:space="preserve"> </w:t>
      </w:r>
      <w:r w:rsidR="001150C4">
        <w:fldChar w:fldCharType="begin" w:fldLock="1"/>
      </w:r>
      <w:r w:rsidR="00163A9D">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[19]","plainTextFormattedCitation":"[19]","previouslyFormattedCitation":"[19]"},"properties":{"noteIndex":0},"schema":"https://github.com/citation-style-language/schema/raw/master/csl-citation.json"}</w:instrText>
      </w:r>
      <w:r w:rsidR="001150C4">
        <w:fldChar w:fldCharType="separate"/>
      </w:r>
      <w:r w:rsidR="001150C4" w:rsidRPr="001150C4">
        <w:rPr>
          <w:noProof/>
        </w:rPr>
        <w:t>[19]</w:t>
      </w:r>
      <w:r w:rsidR="001150C4">
        <w:fldChar w:fldCharType="end"/>
      </w:r>
      <w:r>
        <w:t xml:space="preserve"> and polygenic risk scores</w:t>
      </w:r>
      <w:r w:rsidR="001150C4">
        <w:t xml:space="preserve"> </w:t>
      </w:r>
      <w:r w:rsidR="00163A9D">
        <w:fldChar w:fldCharType="begin" w:fldLock="1"/>
      </w:r>
      <w:r w:rsidR="006F33F2">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[20]","plainTextFormattedCitation":"[20]","previouslyFormattedCitation":"[20]"},"properties":{"noteIndex":0},"schema":"https://github.com/citation-style-language/schema/raw/master/csl-citation.json"}</w:instrText>
      </w:r>
      <w:r w:rsidR="00163A9D">
        <w:fldChar w:fldCharType="separate"/>
      </w:r>
      <w:r w:rsidR="00163A9D" w:rsidRPr="00163A9D">
        <w:rPr>
          <w:noProof/>
        </w:rPr>
        <w:t>[20]</w:t>
      </w:r>
      <w:r w:rsidR="00163A9D">
        <w:fldChar w:fldCharType="end"/>
      </w:r>
      <w:r>
        <w:t>)</w:t>
      </w:r>
      <w:r>
        <w:rPr>
          <w:rStyle w:val="CommentReference"/>
        </w:rPr>
        <w:t>.</w:t>
      </w:r>
      <w:r w:rsidRPr="004E4EC1" w:rsidDel="00F57AE5">
        <w:rPr>
          <w:color w:val="FF0000"/>
        </w:rPr>
        <w:t xml:space="preserve"> </w:t>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0068D6CE" w:rsidR="00067ED3" w:rsidRDefault="0022230C" w:rsidP="0022230C">
      <w:pPr>
        <w:rPr>
          <w:rFonts w:cstheme="minorHAnsi"/>
          <w:lang w:val="en-US"/>
        </w:rPr>
      </w:pPr>
      <w:r>
        <w:rPr>
          <w:lang w:val="en-US"/>
        </w:rPr>
        <w:lastRenderedPageBreak/>
        <w:t>The VCF format</w:t>
      </w:r>
      <w:r w:rsidR="00BF0CC3">
        <w:rPr>
          <w:lang w:val="en-US"/>
        </w:rPr>
        <w:t xml:space="preserve"> </w:t>
      </w:r>
      <w:r w:rsidR="00515617">
        <w:rPr>
          <w:lang w:val="en-US"/>
        </w:rPr>
        <w:t>is organized into</w:t>
      </w:r>
      <w:r w:rsidR="00BF0CC3">
        <w:rPr>
          <w:lang w:val="en-US"/>
        </w:rPr>
        <w:t xml:space="preserve"> three </w:t>
      </w:r>
      <w:del w:id="70" w:author="Tom Gaunt" w:date="2020-03-15T12:26:00Z">
        <w:r w:rsidR="00C752EC" w:rsidDel="000971A7">
          <w:rPr>
            <w:lang w:val="en-US"/>
          </w:rPr>
          <w:delText>units</w:delText>
        </w:r>
      </w:del>
      <w:ins w:id="71" w:author="Tom Gaunt" w:date="2020-03-15T12:26:00Z">
        <w:r w:rsidR="000971A7">
          <w:rPr>
            <w:lang w:val="en-US"/>
          </w:rPr>
          <w:t>components</w:t>
        </w:r>
      </w:ins>
      <w:r w:rsidR="00BF0CC3">
        <w:rPr>
          <w:lang w:val="en-US"/>
        </w:rPr>
        <w:t xml:space="preserve">: </w:t>
      </w:r>
      <w:ins w:id="72" w:author="Tom Gaunt" w:date="2020-03-15T12:26:00Z">
        <w:r w:rsidR="000971A7">
          <w:rPr>
            <w:lang w:val="en-US"/>
          </w:rPr>
          <w:t xml:space="preserve">a </w:t>
        </w:r>
      </w:ins>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e adapt the format such that each</w:t>
      </w:r>
      <w:r w:rsidR="009C4891">
        <w:rPr>
          <w:lang w:val="en-US"/>
        </w:rPr>
        <w:t xml:space="preserve"> sample</w:t>
      </w:r>
      <w:r w:rsidRPr="0022230C">
        <w:rPr>
          <w:lang w:val="en-US"/>
        </w:rPr>
        <w:t xml:space="preserve"> data column represents </w:t>
      </w:r>
      <w:r w:rsidR="00AA1128">
        <w:rPr>
          <w:lang w:val="en-US"/>
        </w:rPr>
        <w:t>GWAS of a</w:t>
      </w:r>
      <w:r w:rsidRPr="0022230C">
        <w:rPr>
          <w:lang w:val="en-US"/>
        </w:rPr>
        <w:t xml:space="preserve"> single </w:t>
      </w:r>
      <w:r w:rsidR="006061FE">
        <w:rPr>
          <w:lang w:val="en-US"/>
        </w:rPr>
        <w:t>trait</w:t>
      </w:r>
      <w:r w:rsidR="00134E01">
        <w:rPr>
          <w:lang w:val="en-US"/>
        </w:rPr>
        <w:t xml:space="preserve"> (</w:t>
      </w:r>
      <w:r w:rsidR="002668F4">
        <w:rPr>
          <w:lang w:val="en-US"/>
        </w:rPr>
        <w:t>Figure 1</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2034D265" w:rsidR="00B95E3A" w:rsidRPr="00DE57AA" w:rsidRDefault="005B34F0" w:rsidP="0022230C">
      <w:pPr>
        <w:rPr>
          <w:rFonts w:cstheme="minorHAnsi"/>
          <w:lang w:val="en-US"/>
        </w:rPr>
      </w:pPr>
      <w:r>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commentRangeStart w:id="73"/>
      <w:r w:rsidR="00914E76">
        <w:rPr>
          <w:lang w:val="en-US"/>
        </w:rPr>
        <w:t>contig (chromosome)</w:t>
      </w:r>
      <w:r w:rsidR="002321FB">
        <w:rPr>
          <w:lang w:val="en-US"/>
        </w:rPr>
        <w:t xml:space="preserve"> </w:t>
      </w:r>
      <w:commentRangeEnd w:id="73"/>
      <w:r w:rsidR="004562D0">
        <w:rPr>
          <w:rStyle w:val="CommentReference"/>
        </w:rPr>
        <w:commentReference w:id="73"/>
      </w:r>
      <w:r w:rsidR="002321FB">
        <w:rPr>
          <w:lang w:val="en-US"/>
        </w:rPr>
        <w:t>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r w:rsidR="00DE57AA">
        <w:rPr>
          <w:rFonts w:cstheme="minorHAnsi"/>
          <w:lang w:val="en-US"/>
        </w:rPr>
        <w:t xml:space="preserve"> </w:t>
      </w:r>
      <w:r w:rsidR="00836820">
        <w:rPr>
          <w:lang w:val="en-US"/>
        </w:rPr>
        <w:t xml:space="preserve">The </w:t>
      </w:r>
      <w:r w:rsidR="00236FF3">
        <w:rPr>
          <w:lang w:val="en-US"/>
        </w:rPr>
        <w:t xml:space="preserve">VCF </w:t>
      </w:r>
      <w:r w:rsidR="00836820">
        <w:rPr>
          <w:lang w:val="en-US"/>
        </w:rPr>
        <w:t xml:space="preserve">header </w:t>
      </w:r>
      <w:r w:rsidR="00A2663C">
        <w:rPr>
          <w:lang w:val="en-US"/>
        </w:rPr>
        <w:t xml:space="preserve">is </w:t>
      </w:r>
      <w:r w:rsidR="00836820">
        <w:rPr>
          <w:lang w:val="en-US"/>
        </w:rPr>
        <w:t xml:space="preserve">also </w:t>
      </w:r>
      <w:r w:rsidR="00A2663C">
        <w:rPr>
          <w:lang w:val="en-US"/>
        </w:rPr>
        <w:t xml:space="preserve">mandatory </w:t>
      </w:r>
      <w:r w:rsidR="00A31302">
        <w:rPr>
          <w:lang w:val="en-US"/>
        </w:rPr>
        <w:t>for</w:t>
      </w:r>
      <w:r w:rsidR="005C60EB">
        <w:rPr>
          <w:lang w:val="en-US"/>
        </w:rPr>
        <w:t xml:space="preserve"> defin</w:t>
      </w:r>
      <w:r w:rsidR="00A31302">
        <w:rPr>
          <w:lang w:val="en-US"/>
        </w:rPr>
        <w:t>ing</w:t>
      </w:r>
      <w:r w:rsidR="005C60EB">
        <w:rPr>
          <w:lang w:val="en-US"/>
        </w:rPr>
        <w:t xml:space="preserve"> </w:t>
      </w:r>
      <w:r w:rsidR="00836820">
        <w:rPr>
          <w:lang w:val="en-US"/>
        </w:rPr>
        <w:t xml:space="preserve">fields </w:t>
      </w:r>
      <w:r w:rsidR="000A547D">
        <w:rPr>
          <w:lang w:val="en-US"/>
        </w:rPr>
        <w:t>used in</w:t>
      </w:r>
      <w:r w:rsidR="00836820">
        <w:rPr>
          <w:lang w:val="en-US"/>
        </w:rPr>
        <w:t xml:space="preserve"> the file body including </w:t>
      </w:r>
      <w:r w:rsidR="00681965">
        <w:rPr>
          <w:lang w:val="en-US"/>
        </w:rPr>
        <w:t>variable</w:t>
      </w:r>
      <w:r w:rsidR="00CF74EC">
        <w:rPr>
          <w:lang w:val="en-US"/>
        </w:rPr>
        <w:t xml:space="preserve"> </w:t>
      </w:r>
      <w:r w:rsidR="00836820">
        <w:rPr>
          <w:lang w:val="en-US"/>
        </w:rPr>
        <w:t>description</w:t>
      </w:r>
      <w:r w:rsidR="00D743AB">
        <w:rPr>
          <w:lang w:val="en-US"/>
        </w:rPr>
        <w:t xml:space="preserve">, value </w:t>
      </w:r>
      <w:r w:rsidR="00815976">
        <w:rPr>
          <w:lang w:val="en-US"/>
        </w:rPr>
        <w:t>requirements</w:t>
      </w:r>
      <w:r w:rsidR="00FC59BA">
        <w:rPr>
          <w:lang w:val="en-US"/>
        </w:rPr>
        <w:t xml:space="preserve"> (</w:t>
      </w:r>
      <w:r w:rsidR="00481E52">
        <w:rPr>
          <w:lang w:val="en-US"/>
        </w:rPr>
        <w:t xml:space="preserve">i.e. </w:t>
      </w:r>
      <w:r w:rsidR="009F280B">
        <w:rPr>
          <w:lang w:val="en-US"/>
        </w:rPr>
        <w:t>number of values permitted</w:t>
      </w:r>
      <w:r w:rsidR="00481E52">
        <w:rPr>
          <w:lang w:val="en-US"/>
        </w:rPr>
        <w:t xml:space="preserve"> and </w:t>
      </w:r>
      <w:r w:rsidR="009F280B">
        <w:rPr>
          <w:lang w:val="en-US"/>
        </w:rPr>
        <w:t>null values</w:t>
      </w:r>
      <w:r w:rsidR="00FC59BA">
        <w:rPr>
          <w:lang w:val="en-US"/>
        </w:rPr>
        <w:t>)</w:t>
      </w:r>
      <w:r w:rsidR="00815976">
        <w:rPr>
          <w:lang w:val="en-US"/>
        </w:rPr>
        <w:t xml:space="preserve"> </w:t>
      </w:r>
      <w:r w:rsidR="003A4772">
        <w:rPr>
          <w:lang w:val="en-US"/>
        </w:rPr>
        <w:t xml:space="preserve">and data type </w:t>
      </w:r>
      <w:r w:rsidR="00836820">
        <w:rPr>
          <w:lang w:val="en-US"/>
        </w:rPr>
        <w:t>(</w:t>
      </w:r>
      <w:r w:rsidR="00481E52">
        <w:rPr>
          <w:lang w:val="en-US"/>
        </w:rPr>
        <w:t xml:space="preserve">i.e. </w:t>
      </w:r>
      <w:r w:rsidR="00836820">
        <w:rPr>
          <w:lang w:val="en-US"/>
        </w:rPr>
        <w:t>string, number</w:t>
      </w:r>
      <w:r w:rsidR="00481E52">
        <w:rPr>
          <w:lang w:val="en-US"/>
        </w:rPr>
        <w:t xml:space="preserve"> and boolean)</w:t>
      </w:r>
      <w:r w:rsidR="00D17C45">
        <w:rPr>
          <w:lang w:val="en-US"/>
        </w:rPr>
        <w:t>.</w:t>
      </w:r>
    </w:p>
    <w:p w14:paraId="74299BD3" w14:textId="7B4BE157" w:rsidR="00074C19" w:rsidRDefault="00074C19" w:rsidP="0022230C">
      <w:pPr>
        <w:rPr>
          <w:lang w:val="en-US"/>
        </w:rPr>
      </w:pPr>
    </w:p>
    <w:p w14:paraId="73F8ED45" w14:textId="0F3D2632" w:rsidR="001F5F42"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E83315">
        <w:rPr>
          <w:lang w:val="en-US"/>
        </w:rPr>
        <w:t>contig</w:t>
      </w:r>
      <w:r w:rsidR="00914E76">
        <w:rPr>
          <w:lang w:val="en-US"/>
        </w:rPr>
        <w:t xml:space="preserv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dbSNP identifier), </w:t>
      </w:r>
      <w:r w:rsidR="00D553A6">
        <w:rPr>
          <w:lang w:val="en-US"/>
        </w:rPr>
        <w:t>reference</w:t>
      </w:r>
      <w:r w:rsidR="00865816">
        <w:rPr>
          <w:lang w:val="en-US"/>
        </w:rPr>
        <w:t xml:space="preserve"> (non-effect allele</w:t>
      </w:r>
      <w:r w:rsidR="00D553A6">
        <w:rPr>
          <w:lang w:val="en-US"/>
        </w:rPr>
        <w:t xml:space="preserve">) and </w:t>
      </w:r>
      <w:r w:rsidR="00865816">
        <w:rPr>
          <w:lang w:val="en-US"/>
        </w:rPr>
        <w:t>alternative allele</w:t>
      </w:r>
      <w:r w:rsidR="00C27DC0">
        <w:rPr>
          <w:lang w:val="en-US"/>
        </w:rPr>
        <w:t>s</w:t>
      </w:r>
      <w:r w:rsidR="00345D23">
        <w:rPr>
          <w:lang w:val="en-US"/>
        </w:rPr>
        <w:t xml:space="preserve"> (effect allele[s])</w:t>
      </w:r>
      <w:r w:rsidR="00376C65">
        <w:rPr>
          <w:lang w:val="en-US"/>
        </w:rPr>
        <w:t xml:space="preserve">. </w:t>
      </w:r>
      <w:r w:rsidR="00FF104D">
        <w:rPr>
          <w:lang w:val="en-US"/>
        </w:rPr>
        <w:t xml:space="preserve">The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w:t>
      </w:r>
      <w:commentRangeStart w:id="74"/>
      <w:r w:rsidR="00895A8C">
        <w:rPr>
          <w:lang w:val="en-US"/>
        </w:rPr>
        <w:t>marker identifier, allele frequency, regression coefficient, standard error and association P-value.</w:t>
      </w:r>
      <w:commentRangeEnd w:id="74"/>
      <w:r w:rsidR="003F044C">
        <w:rPr>
          <w:rStyle w:val="CommentReference"/>
        </w:rPr>
        <w:commentReference w:id="74"/>
      </w:r>
    </w:p>
    <w:p w14:paraId="2915CB9F" w14:textId="77777777" w:rsidR="007656C4" w:rsidRPr="007656C4" w:rsidRDefault="007656C4" w:rsidP="0022230C">
      <w:pPr>
        <w:rPr>
          <w:lang w:val="en-US"/>
        </w:rPr>
      </w:pPr>
    </w:p>
    <w:p w14:paraId="53FA0B8F" w14:textId="31766904" w:rsidR="008E1BF7" w:rsidRDefault="00895A8C" w:rsidP="0022230C">
      <w:r>
        <w:rPr>
          <w:rFonts w:cstheme="minorHAnsi"/>
          <w:lang w:val="en-US"/>
        </w:rPr>
        <w:t>The full specification</w:t>
      </w:r>
      <w:r>
        <w:t xml:space="preserve"> provides detailed information including reserved keys:</w:t>
      </w:r>
      <w:r w:rsidRPr="00F829BC">
        <w:t xml:space="preserve"> </w:t>
      </w:r>
      <w:hyperlink r:id="rId12" w:history="1">
        <w:r w:rsidR="004D3E40" w:rsidRPr="00CC17B8">
          <w:rPr>
            <w:rStyle w:val="Hyperlink"/>
            <w:rFonts w:cstheme="minorHAnsi"/>
            <w:lang w:val="en-US"/>
          </w:rPr>
          <w:t>https://github.com/MRCIEU/gwas-vcf-spec</w:t>
        </w:r>
      </w:hyperlink>
      <w: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022FEE75" w14:textId="29F43AF3" w:rsidR="005A7E87"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that may be run natively</w:t>
      </w:r>
      <w:r w:rsidR="00DD19C4">
        <w:rPr>
          <w:lang w:val="en-US"/>
        </w:rPr>
        <w:t xml:space="preserve"> on a UNIX machine</w:t>
      </w:r>
      <w:r w:rsidR="00911753">
        <w:rPr>
          <w:lang w:val="en-US"/>
        </w:rPr>
        <w:t xml:space="preserve"> or using </w:t>
      </w:r>
      <w:commentRangeStart w:id="75"/>
      <w:r w:rsidR="00911753">
        <w:rPr>
          <w:lang w:val="en-US"/>
        </w:rPr>
        <w:t>Docker</w:t>
      </w:r>
      <w:r w:rsidR="00D35308">
        <w:rPr>
          <w:lang w:val="en-US"/>
        </w:rPr>
        <w:t xml:space="preserve"> (</w:t>
      </w:r>
      <w:r w:rsidR="007656C4">
        <w:rPr>
          <w:lang w:val="en-US"/>
        </w:rPr>
        <w:t>gwas2vcf</w:t>
      </w:r>
      <w:r w:rsidR="00D35308">
        <w:rPr>
          <w:lang w:val="en-US"/>
        </w:rPr>
        <w:t xml:space="preserve">; </w:t>
      </w:r>
      <w:hyperlink r:id="rId13" w:history="1">
        <w:r w:rsidR="00D35308" w:rsidRPr="00BA030D">
          <w:rPr>
            <w:rStyle w:val="Hyperlink"/>
            <w:rFonts w:cstheme="minorHAnsi"/>
            <w:lang w:val="en-US"/>
          </w:rPr>
          <w:t>https://github.com/MRCIEU/gwas2vcf</w:t>
        </w:r>
      </w:hyperlink>
      <w:r w:rsidR="007656C4">
        <w:rPr>
          <w:lang w:val="en-US"/>
        </w:rPr>
        <w:t>)</w:t>
      </w:r>
      <w:commentRangeEnd w:id="75"/>
      <w:r w:rsidR="00C83868">
        <w:rPr>
          <w:rStyle w:val="CommentReference"/>
        </w:rPr>
        <w:commentReference w:id="75"/>
      </w:r>
      <w:r w:rsidR="00CE5656">
        <w:rPr>
          <w:lang w:val="en-US"/>
        </w:rPr>
        <w:t xml:space="preserve">. </w:t>
      </w:r>
      <w:r w:rsidR="00E70B8A">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6269EC">
        <w:rPr>
          <w:lang w:val="en-US"/>
        </w:rPr>
        <w:t xml:space="preserve">. As a minimum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are required. </w:t>
      </w:r>
      <w:commentRangeStart w:id="76"/>
      <w:r w:rsidR="0085435A">
        <w:rPr>
          <w:lang w:val="en-US"/>
        </w:rPr>
        <w:t>E</w:t>
      </w:r>
      <w:r w:rsidR="00333D61">
        <w:rPr>
          <w:lang w:val="en-US"/>
        </w:rPr>
        <w:t xml:space="preserve">ach variant is </w:t>
      </w:r>
      <w:r w:rsidR="008B4395">
        <w:rPr>
          <w:lang w:val="en-US"/>
        </w:rPr>
        <w:t xml:space="preserve">aligned to a </w:t>
      </w:r>
      <w:r w:rsidR="00333D61">
        <w:rPr>
          <w:lang w:val="en-US"/>
        </w:rPr>
        <w:t xml:space="preserve">supplied reference genome file (FASTA)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 xml:space="preserve">non-reference. </w:t>
      </w:r>
      <w:commentRangeEnd w:id="76"/>
      <w:r w:rsidR="00F51A26">
        <w:rPr>
          <w:rStyle w:val="CommentReference"/>
        </w:rPr>
        <w:commentReference w:id="76"/>
      </w:r>
      <w:r w:rsidR="00E228BB">
        <w:rPr>
          <w:lang w:val="en-US"/>
        </w:rPr>
        <w:t xml:space="preserve">Reference files </w:t>
      </w:r>
      <w:r w:rsidR="005A42B8">
        <w:rPr>
          <w:lang w:val="en-US"/>
        </w:rPr>
        <w:t>are</w:t>
      </w:r>
      <w:r w:rsidR="00333D61">
        <w:rPr>
          <w:lang w:val="en-US"/>
        </w:rPr>
        <w:t xml:space="preserve"> easily obtained from Ensembl or UCSC.</w:t>
      </w:r>
      <w:r w:rsidR="008B4395">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ins w:id="77" w:author="Tom Gaunt" w:date="2020-03-15T12:47:00Z">
        <w:r w:rsidR="00F51A26">
          <w:rPr>
            <w:lang w:val="en-US"/>
          </w:rPr>
          <w:t>gzip-</w:t>
        </w:r>
      </w:ins>
      <w:r w:rsidR="00E91C23">
        <w:rPr>
          <w:lang w:val="en-US"/>
        </w:rPr>
        <w:t xml:space="preserve">compressed VCF </w:t>
      </w:r>
      <w:r w:rsidR="00874429">
        <w:rPr>
          <w:lang w:val="en-US"/>
        </w:rPr>
        <w:t>file</w:t>
      </w:r>
      <w:r w:rsidR="00E91C23">
        <w:rPr>
          <w:lang w:val="en-US"/>
        </w:rPr>
        <w:t>.</w:t>
      </w:r>
      <w:r w:rsidR="005A7E87">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tabix </w:t>
      </w:r>
      <w:r w:rsidR="00DC29E3">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C29E3">
        <w:fldChar w:fldCharType="separate"/>
      </w:r>
      <w:r w:rsidR="00163A9D" w:rsidRPr="00163A9D">
        <w:rPr>
          <w:noProof/>
        </w:rPr>
        <w:t>[21]</w:t>
      </w:r>
      <w:r w:rsidR="00DC29E3">
        <w:fldChar w:fldCharType="end"/>
      </w:r>
      <w:r w:rsidR="00DC29E3">
        <w:t xml:space="preserve"> and rsidx </w:t>
      </w:r>
      <w:r w:rsidR="00DC29E3">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DC29E3">
        <w:fldChar w:fldCharType="separate"/>
      </w:r>
      <w:r w:rsidR="00163A9D" w:rsidRPr="00163A9D">
        <w:rPr>
          <w:noProof/>
        </w:rPr>
        <w:t>[22]</w:t>
      </w:r>
      <w:r w:rsidR="00DC29E3">
        <w:fldChar w:fldCharType="end"/>
      </w:r>
      <w:r w:rsidR="00DC29E3">
        <w:t xml:space="preserve"> which enable rapid queries by genomic position and dbSNP identifier, respectively.</w:t>
      </w:r>
    </w:p>
    <w:p w14:paraId="201C46C8" w14:textId="77777777" w:rsidR="005A7E87" w:rsidRDefault="005A7E87" w:rsidP="0022230C">
      <w:pPr>
        <w:rPr>
          <w:lang w:val="en-US"/>
        </w:rPr>
      </w:pPr>
    </w:p>
    <w:p w14:paraId="721A86A6" w14:textId="4FDE88A3" w:rsidR="009A2038" w:rsidRDefault="009A2038" w:rsidP="00AF61CF">
      <w:commentRangeStart w:id="78"/>
      <w:del w:id="79" w:author="Tom Gaunt" w:date="2020-03-15T12:47:00Z">
        <w:r w:rsidDel="001F4991">
          <w:delText xml:space="preserve">Dockerisable </w:delText>
        </w:r>
      </w:del>
      <w:ins w:id="80" w:author="Tom Gaunt" w:date="2020-03-15T12:47:00Z">
        <w:r w:rsidR="001F4991">
          <w:t>A containeri</w:t>
        </w:r>
      </w:ins>
      <w:ins w:id="81" w:author="Tom Gaunt" w:date="2020-03-15T12:51:00Z">
        <w:r w:rsidR="00FA4C28">
          <w:t>z</w:t>
        </w:r>
      </w:ins>
      <w:ins w:id="82" w:author="Tom Gaunt" w:date="2020-03-15T12:47:00Z">
        <w:r w:rsidR="001F4991">
          <w:t xml:space="preserve">ed </w:t>
        </w:r>
      </w:ins>
      <w:r w:rsidR="00597D67">
        <w:t>implementation</w:t>
      </w:r>
      <w:r>
        <w:t xml:space="preserve"> of gwas2vcf </w:t>
      </w:r>
      <w:ins w:id="83" w:author="Tom Gaunt" w:date="2020-03-15T12:47:00Z">
        <w:r w:rsidR="001F4991">
          <w:t xml:space="preserve">(using Docker) </w:t>
        </w:r>
      </w:ins>
      <w:r>
        <w:t>is available from</w:t>
      </w:r>
      <w:r w:rsidR="00AF61CF">
        <w:t xml:space="preserve">: </w:t>
      </w:r>
      <w:hyperlink r:id="rId14" w:history="1">
        <w:r w:rsidRPr="00697102">
          <w:rPr>
            <w:rStyle w:val="Hyperlink"/>
          </w:rPr>
          <w:t>https://github.com/MRCIEU/gwas2vcf</w:t>
        </w:r>
      </w:hyperlink>
      <w:r>
        <w:t xml:space="preserve">. We have also developed a web application that </w:t>
      </w:r>
      <w:commentRangeEnd w:id="78"/>
      <w:r w:rsidR="00FA4C28">
        <w:rPr>
          <w:rStyle w:val="CommentReference"/>
        </w:rPr>
        <w:commentReference w:id="78"/>
      </w:r>
      <w:r>
        <w:t xml:space="preserve">serves as a wrapper for this implementation, and automatically converts flat files to GWAS VCF files while annotating against dbSNP build </w:t>
      </w:r>
      <w:r w:rsidR="002D0984">
        <w:t>153</w:t>
      </w:r>
      <w:r>
        <w:t xml:space="preserve">. Tools for reading, querying and manipulating GWAS VCF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6690AF94"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w:t>
      </w:r>
      <w:del w:id="84" w:author="Tom Gaunt" w:date="2020-03-15T12:47:00Z">
        <w:r w:rsidR="00FA4F51" w:rsidDel="001F4991">
          <w:delText xml:space="preserve">MR </w:delText>
        </w:r>
      </w:del>
      <w:ins w:id="85" w:author="Tom Gaunt" w:date="2020-03-15T12:48:00Z">
        <w:r w:rsidR="001F4991">
          <w:t>the IEU GWAS database, part of MR-Base</w:t>
        </w:r>
      </w:ins>
      <w:del w:id="86" w:author="Tom Gaunt" w:date="2020-03-15T12:48:00Z">
        <w:r w:rsidR="00FA4F51" w:rsidDel="001F4991">
          <w:delText>Base</w:delText>
        </w:r>
      </w:del>
      <w:r w:rsidR="0022093D">
        <w:t xml:space="preserve"> </w:t>
      </w:r>
      <w:r>
        <w:fldChar w:fldCharType="begin" w:fldLock="1"/>
      </w:r>
      <w:r w:rsidR="006F33F2">
        <w:instrText>ADDIN CSL_CITATION {"citationItems":[{"id":"ITEM-1","itemData":{"URL":"http://www.nealelab.is/uk-biobank/","accessed":{"date-parts":[["2020","2","25"]]},"id":"ITEM-1","issued":{"date-parts":[["0"]]},"title":"UK Biobank — Neale lab","type":"webpage"},"uris":["http://www.mendeley.com/documents/?uuid=630ebe23-564c-3606-bc0b-d34a9290914c"]}],"mendeley":{"formattedCitation":"[23]","plainTextFormattedCitation":"[23]","previouslyFormattedCitation":"[23]"},"properties":{"noteIndex":0},"schema":"https://github.com/citation-style-language/schema/raw/master/csl-citation.json"}</w:instrText>
      </w:r>
      <w:r>
        <w:fldChar w:fldCharType="separate"/>
      </w:r>
      <w:r w:rsidR="00163A9D" w:rsidRPr="00163A9D">
        <w:rPr>
          <w:noProof/>
        </w:rPr>
        <w:t>[23]</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using bcftools</w:t>
      </w:r>
      <w:r w:rsidR="00122371">
        <w:t xml:space="preserve"> v1.10</w:t>
      </w:r>
      <w:r w:rsidR="00CA690F">
        <w:t xml:space="preserve"> </w:t>
      </w:r>
      <w:r w:rsidR="00CA690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A690F">
        <w:fldChar w:fldCharType="separate"/>
      </w:r>
      <w:r w:rsidR="00163A9D" w:rsidRPr="00163A9D">
        <w:rPr>
          <w:noProof/>
        </w:rPr>
        <w:t>[21]</w:t>
      </w:r>
      <w:r w:rsidR="00CA690F">
        <w:fldChar w:fldCharType="end"/>
      </w:r>
      <w:r w:rsidR="00CA690F">
        <w:t xml:space="preserve"> </w:t>
      </w:r>
      <w:r w:rsidR="00C04EDA">
        <w:t xml:space="preserve">to remove multiallelic variants </w:t>
      </w:r>
      <w:r w:rsidR="00961C2F">
        <w:t>or</w:t>
      </w:r>
      <w:r w:rsidR="00C04EDA">
        <w:t xml:space="preserve"> records with missing dbSNP identifiers.</w:t>
      </w:r>
      <w:r w:rsidR="00FF3973">
        <w:t xml:space="preserve"> </w:t>
      </w:r>
      <w:r w:rsidR="008C18C7">
        <w:t>A tabular (unindexed)</w:t>
      </w:r>
      <w:r w:rsidR="00EF3C6F">
        <w:t xml:space="preserve"> </w:t>
      </w:r>
      <w:r w:rsidR="00EF3C6F">
        <w:lastRenderedPageBreak/>
        <w:t xml:space="preserve">file was prepared from the VCF to replicate </w:t>
      </w:r>
      <w:r w:rsidR="00AF23D9">
        <w:t>a</w:t>
      </w:r>
      <w:r w:rsidR="00EF3C6F">
        <w:t xml:space="preserve"> typical storage </w:t>
      </w:r>
      <w:r w:rsidR="00175C0A">
        <w:t>medium</w:t>
      </w:r>
      <w:r w:rsidR="0020065C">
        <w:t xml:space="preserve"> currently </w:t>
      </w:r>
      <w:r w:rsidR="00EF3C6F">
        <w:t>used by the communit</w:t>
      </w:r>
      <w:r w:rsidR="0020065C">
        <w:t>y</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r w:rsidR="0094057E">
        <w:t>t</w:t>
      </w:r>
      <w:r w:rsidR="00E451CF">
        <w:t xml:space="preserve">abix </w:t>
      </w:r>
      <w:r w:rsidR="004B0A7E">
        <w:t xml:space="preserve">and standard </w:t>
      </w:r>
      <w:r w:rsidR="00E451CF">
        <w:t>UNIX commands</w:t>
      </w:r>
      <w:r w:rsidR="004B0A7E">
        <w:t xml:space="preserve"> under the following conditions</w:t>
      </w:r>
      <w:r w:rsidR="00647F75">
        <w:t>: single variant selection using dbSNP identifier or chromosome position, multi-variant selection by association P value</w:t>
      </w:r>
      <w:r w:rsidR="007B01F8">
        <w:t xml:space="preserve"> </w:t>
      </w:r>
      <w:r w:rsidR="009577DE">
        <w:t xml:space="preserve">(thresholds: </w:t>
      </w:r>
      <w:r w:rsidR="009618E1">
        <w:t>P &lt; 5e-8, 0.2, 0.4, 0.6, 0.8</w:t>
      </w:r>
      <w:r w:rsidR="009577DE">
        <w:t xml:space="preserve">) </w:t>
      </w:r>
      <w:r w:rsidR="00647F75">
        <w:t xml:space="preserve">or </w:t>
      </w:r>
      <w:r w:rsidR="00D61E2B">
        <w:t xml:space="preserve">1 Mb </w:t>
      </w:r>
      <w:r w:rsidR="00647F75">
        <w:t xml:space="preserve">genomic interval. </w:t>
      </w:r>
      <w:commentRangeStart w:id="87"/>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with Intel Xeon(R) 2.0 Ghz processor</w:t>
      </w:r>
      <w:r w:rsidR="004F46BC">
        <w:t>.</w:t>
      </w:r>
      <w:commentRangeEnd w:id="87"/>
      <w:r w:rsidR="00541B9B">
        <w:rPr>
          <w:rStyle w:val="CommentReference"/>
        </w:rPr>
        <w:commentReference w:id="87"/>
      </w:r>
    </w:p>
    <w:p w14:paraId="05673CA8" w14:textId="77777777" w:rsidR="00F55052" w:rsidRDefault="00F55052" w:rsidP="00E16F7E"/>
    <w:p w14:paraId="0B45EC8B" w14:textId="1F4729EC" w:rsidR="00E16F7E" w:rsidRDefault="005D2BC8" w:rsidP="00E16F7E">
      <w:commentRangeStart w:id="88"/>
      <w:del w:id="89" w:author="Tom Gaunt" w:date="2020-03-15T12:51:00Z">
        <w:r w:rsidDel="00FA4C28">
          <w:delText xml:space="preserve">Dockerised </w:delText>
        </w:r>
      </w:del>
      <w:ins w:id="90" w:author="Tom Gaunt" w:date="2020-03-15T12:51:00Z">
        <w:r w:rsidR="00FA4C28">
          <w:t xml:space="preserve">A containerized </w:t>
        </w:r>
      </w:ins>
      <w:r>
        <w:t>i</w:t>
      </w:r>
      <w:r w:rsidR="00E16F7E">
        <w:t xml:space="preserve">mplementation </w:t>
      </w:r>
      <w:del w:id="91" w:author="Tom Gaunt" w:date="2020-03-15T12:51:00Z">
        <w:r w:rsidR="00E16F7E" w:rsidDel="00FA4C28">
          <w:delText xml:space="preserve">code </w:delText>
        </w:r>
      </w:del>
      <w:ins w:id="92" w:author="Tom Gaunt" w:date="2020-03-15T12:51:00Z">
        <w:r w:rsidR="00FA4C28">
          <w:t xml:space="preserve">of the performance evaluations (using Docker) is </w:t>
        </w:r>
      </w:ins>
      <w:del w:id="93" w:author="Tom Gaunt" w:date="2020-03-15T12:51:00Z">
        <w:r w:rsidR="00E16F7E" w:rsidDel="00FA4C28">
          <w:delText xml:space="preserve">are </w:delText>
        </w:r>
      </w:del>
      <w:r w:rsidR="00E16F7E">
        <w:t xml:space="preserve">available from: </w:t>
      </w:r>
      <w:hyperlink r:id="rId15" w:history="1">
        <w:r w:rsidR="00E16F7E">
          <w:rPr>
            <w:rStyle w:val="Hyperlink"/>
          </w:rPr>
          <w:t>https://github.com/MRCIEU/gwas-vcf-performance</w:t>
        </w:r>
      </w:hyperlink>
      <w:commentRangeEnd w:id="88"/>
      <w:r w:rsidR="00EF7984">
        <w:rPr>
          <w:rStyle w:val="CommentReference"/>
        </w:rPr>
        <w:commentReference w:id="88"/>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0B8B8E1" w14:textId="1F9586E8" w:rsidR="0006333A" w:rsidRDefault="004B7194" w:rsidP="00226A28">
      <w:pPr>
        <w:pStyle w:val="Heading3"/>
      </w:pPr>
      <w:commentRangeStart w:id="94"/>
      <w:r>
        <w:t xml:space="preserve">How </w:t>
      </w:r>
      <w:r w:rsidR="007741CB">
        <w:t xml:space="preserve">the GWAS VCF </w:t>
      </w:r>
      <w:r>
        <w:t>format meets the specification</w:t>
      </w:r>
      <w:commentRangeEnd w:id="94"/>
      <w:r w:rsidR="00BC7CF7">
        <w:rPr>
          <w:rStyle w:val="CommentReference"/>
          <w:rFonts w:asciiTheme="minorHAnsi" w:eastAsiaTheme="minorHAnsi" w:hAnsiTheme="minorHAnsi" w:cstheme="minorBidi"/>
          <w:color w:val="auto"/>
        </w:rPr>
        <w:commentReference w:id="94"/>
      </w:r>
    </w:p>
    <w:p w14:paraId="17013462" w14:textId="77777777" w:rsidR="005141AA" w:rsidRPr="005141AA" w:rsidRDefault="005141AA" w:rsidP="005141AA"/>
    <w:p w14:paraId="3988A413" w14:textId="366B6F80" w:rsidR="00A83A59" w:rsidRPr="00516FF9" w:rsidRDefault="000247A1" w:rsidP="00516FF9">
      <w:pPr>
        <w:rPr>
          <w:i/>
          <w:iCs/>
          <w:lang w:eastAsia="en-GB"/>
        </w:rPr>
      </w:pPr>
      <w:r w:rsidRPr="00516FF9">
        <w:rPr>
          <w:i/>
          <w:iCs/>
          <w:lang w:eastAsia="en-GB"/>
        </w:rPr>
        <w:t>Human readable and easy to parse</w:t>
      </w:r>
    </w:p>
    <w:p w14:paraId="52A15DA9" w14:textId="77777777" w:rsidR="000247A1" w:rsidRDefault="000247A1" w:rsidP="0006333A"/>
    <w:p w14:paraId="3A3849AF" w14:textId="56318295" w:rsidR="0006333A" w:rsidRDefault="002F059E" w:rsidP="0006333A">
      <w:r>
        <w:t xml:space="preserve">The </w:t>
      </w:r>
      <w:r w:rsidR="00553D71">
        <w:t>VCF</w:t>
      </w:r>
      <w:r w:rsidR="00285031">
        <w:t xml:space="preserve"> format </w:t>
      </w:r>
      <w:r>
        <w:t>can be easily read with a</w:t>
      </w:r>
      <w:r w:rsidR="00C3357D">
        <w:t>ny</w:t>
      </w:r>
      <w:r>
        <w:t xml:space="preserve"> text viewer.</w:t>
      </w:r>
      <w:r w:rsidR="009B1222">
        <w:t xml:space="preserve"> </w:t>
      </w:r>
      <w:r w:rsidR="0089648A">
        <w:t>Open</w:t>
      </w:r>
      <w:r w:rsidR="00AB40BD">
        <w:t>-</w:t>
      </w:r>
      <w:r w:rsidR="0089648A">
        <w:t>source</w:t>
      </w:r>
      <w:r w:rsidR="006372EE">
        <w:t xml:space="preserve"> parsing libraries are available in C (HTSLIB</w:t>
      </w:r>
      <w:r w:rsidR="00815A38">
        <w:t xml:space="preserve"> </w:t>
      </w:r>
      <w:r w:rsidR="00836474">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836474">
        <w:fldChar w:fldCharType="separate"/>
      </w:r>
      <w:r w:rsidR="00163A9D" w:rsidRPr="00163A9D">
        <w:rPr>
          <w:noProof/>
        </w:rPr>
        <w:t>[24]</w:t>
      </w:r>
      <w:r w:rsidR="00836474">
        <w:fldChar w:fldCharType="end"/>
      </w:r>
      <w:r w:rsidR="006372EE">
        <w:t xml:space="preserve">) </w:t>
      </w:r>
      <w:r w:rsidR="002712ED">
        <w:t>and J</w:t>
      </w:r>
      <w:r w:rsidR="006372EE">
        <w:t>ava (HTSJDK</w:t>
      </w:r>
      <w:r w:rsidR="00815A38">
        <w:t xml:space="preserve"> </w:t>
      </w:r>
      <w:r w:rsidR="00605647">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605647">
        <w:fldChar w:fldCharType="separate"/>
      </w:r>
      <w:r w:rsidR="00163A9D" w:rsidRPr="00163A9D">
        <w:rPr>
          <w:noProof/>
        </w:rPr>
        <w:t>[24]</w:t>
      </w:r>
      <w:r w:rsidR="00605647">
        <w:fldChar w:fldCharType="end"/>
      </w:r>
      <w:r w:rsidR="006372EE">
        <w:t>)</w:t>
      </w:r>
      <w:r w:rsidR="00E46C87">
        <w:t xml:space="preserve"> which can be </w:t>
      </w:r>
      <w:r w:rsidR="00CF1988">
        <w:t>implemented in</w:t>
      </w:r>
      <w:r w:rsidR="00D04264">
        <w:t xml:space="preserve"> </w:t>
      </w:r>
      <w:r w:rsidR="00E46C87">
        <w:t>most</w:t>
      </w:r>
      <w:r w:rsidR="00571501">
        <w:t xml:space="preserve"> modern</w:t>
      </w:r>
      <w:r w:rsidR="00E46C87">
        <w:t xml:space="preserve"> programming language</w:t>
      </w:r>
      <w:r w:rsidR="009A1B10">
        <w:t>s</w:t>
      </w:r>
      <w:r w:rsidR="006513A8">
        <w:t>.</w:t>
      </w:r>
      <w:r w:rsidR="00553D71">
        <w:t xml:space="preserve"> For </w:t>
      </w:r>
      <w:r w:rsidR="00BA2C92">
        <w:t>example,</w:t>
      </w:r>
      <w:r w:rsidR="00553D71">
        <w:t xml:space="preserve"> the VariantAnnotation</w:t>
      </w:r>
      <w:r w:rsidR="00BA2C92">
        <w:t xml:space="preserve"> </w:t>
      </w:r>
      <w:r w:rsidR="006F33F2">
        <w:fldChar w:fldCharType="begin" w:fldLock="1"/>
      </w:r>
      <w:r w:rsidR="006F33F2">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[25]","plainTextFormattedCitation":"[25]","previouslyFormattedCitation":"[25]"},"properties":{"noteIndex":0},"schema":"https://github.com/citation-style-language/schema/raw/master/csl-citation.json"}</w:instrText>
      </w:r>
      <w:r w:rsidR="006F33F2">
        <w:fldChar w:fldCharType="separate"/>
      </w:r>
      <w:r w:rsidR="006F33F2" w:rsidRPr="006F33F2">
        <w:rPr>
          <w:noProof/>
        </w:rPr>
        <w:t>[25]</w:t>
      </w:r>
      <w:r w:rsidR="006F33F2">
        <w:fldChar w:fldCharType="end"/>
      </w:r>
      <w:r w:rsidR="00553D71">
        <w:t xml:space="preserve"> package is available in the R/Bioconductor project, and the pysam </w:t>
      </w:r>
      <w:r w:rsidR="006F33F2">
        <w:fldChar w:fldCharType="begin" w:fldLock="1"/>
      </w:r>
      <w:r w:rsidR="008C623E">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[26]","plainTextFormattedCitation":"[26]","previouslyFormattedCitation":"[26]"},"properties":{"noteIndex":0},"schema":"https://github.com/citation-style-language/schema/raw/master/csl-citation.json"}</w:instrText>
      </w:r>
      <w:r w:rsidR="006F33F2">
        <w:fldChar w:fldCharType="separate"/>
      </w:r>
      <w:r w:rsidR="006F33F2" w:rsidRPr="006F33F2">
        <w:rPr>
          <w:noProof/>
        </w:rPr>
        <w:t>[26]</w:t>
      </w:r>
      <w:r w:rsidR="006F33F2">
        <w:fldChar w:fldCharType="end"/>
      </w:r>
      <w:r w:rsidR="006F33F2">
        <w:t xml:space="preserve"> </w:t>
      </w:r>
      <w:r w:rsidR="00553D71">
        <w:t xml:space="preserve">package in </w:t>
      </w:r>
      <w:del w:id="95" w:author="Tom Gaunt" w:date="2020-03-15T12:52:00Z">
        <w:r w:rsidR="00553D71" w:rsidDel="00EF7984">
          <w:delText xml:space="preserve">python </w:delText>
        </w:r>
      </w:del>
      <w:ins w:id="96" w:author="Tom Gaunt" w:date="2020-03-15T12:52:00Z">
        <w:r w:rsidR="00EF7984">
          <w:t xml:space="preserve">Python </w:t>
        </w:r>
      </w:ins>
      <w:r w:rsidR="00553D71">
        <w:t xml:space="preserve">are mature options for handling VCF files. </w:t>
      </w:r>
      <w:r w:rsidR="00A0677B">
        <w:t>Bcftools</w:t>
      </w:r>
      <w:r w:rsidR="00815A38">
        <w:t xml:space="preserve"> </w:t>
      </w:r>
      <w:r w:rsidR="00F7068D">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7068D">
        <w:fldChar w:fldCharType="separate"/>
      </w:r>
      <w:r w:rsidR="00163A9D" w:rsidRPr="00163A9D">
        <w:rPr>
          <w:noProof/>
        </w:rPr>
        <w:t>[21]</w:t>
      </w:r>
      <w:r w:rsidR="00F7068D">
        <w:fldChar w:fldCharType="end"/>
      </w:r>
      <w:r w:rsidR="00A0677B">
        <w:t xml:space="preserve"> </w:t>
      </w:r>
      <w:r w:rsidR="00570D05">
        <w:t xml:space="preserve">also </w:t>
      </w:r>
      <w:r w:rsidR="00A0677B">
        <w:t>provide</w:t>
      </w:r>
      <w:r w:rsidR="00E611AA">
        <w:t xml:space="preserve">s </w:t>
      </w:r>
      <w:r w:rsidR="00A0677B">
        <w:t>user</w:t>
      </w:r>
      <w:r w:rsidR="00FE288D">
        <w:t>-</w:t>
      </w:r>
      <w:r w:rsidR="00A0677B">
        <w:t xml:space="preserve">friendly </w:t>
      </w:r>
      <w:r w:rsidR="00CA07EA">
        <w:t>functionality from the command line.</w:t>
      </w:r>
    </w:p>
    <w:p w14:paraId="2A262B5D" w14:textId="155A63E8" w:rsidR="00B12027" w:rsidRDefault="00B12027" w:rsidP="0006333A"/>
    <w:p w14:paraId="47B77BF2" w14:textId="1875E114" w:rsidR="00B12027" w:rsidRPr="00516FF9" w:rsidRDefault="00B12027" w:rsidP="00516FF9">
      <w:pPr>
        <w:rPr>
          <w:i/>
          <w:iCs/>
          <w:lang w:eastAsia="en-GB"/>
        </w:rPr>
      </w:pPr>
      <w:r w:rsidRPr="00516FF9">
        <w:rPr>
          <w:i/>
          <w:iCs/>
          <w:lang w:eastAsia="en-GB"/>
        </w:rPr>
        <w:t>Unambiguous interpretation of the data</w:t>
      </w:r>
    </w:p>
    <w:p w14:paraId="3E2764B2" w14:textId="77777777" w:rsidR="001269C7" w:rsidRDefault="001269C7" w:rsidP="00A90D7E">
      <w:pPr>
        <w:rPr>
          <w:lang w:eastAsia="en-GB"/>
        </w:rPr>
      </w:pPr>
    </w:p>
    <w:p w14:paraId="4CFD047C" w14:textId="577DC238" w:rsidR="00EE553A" w:rsidRDefault="00565AB0" w:rsidP="00A90D7E">
      <w:pPr>
        <w:rPr>
          <w:lang w:eastAsia="en-GB"/>
        </w:rPr>
      </w:pPr>
      <w:r>
        <w:rPr>
          <w:lang w:eastAsia="en-GB"/>
        </w:rPr>
        <w:t>Data field</w:t>
      </w:r>
      <w:r w:rsidR="00283689">
        <w:rPr>
          <w:lang w:eastAsia="en-GB"/>
        </w:rPr>
        <w:t xml:space="preserve"> descriptions</w:t>
      </w:r>
      <w:r>
        <w:rPr>
          <w:lang w:eastAsia="en-GB"/>
        </w:rPr>
        <w:t xml:space="preserve"> and value types ar</w:t>
      </w:r>
      <w:r w:rsidR="00D519CA">
        <w:rPr>
          <w:lang w:eastAsia="en-GB"/>
        </w:rPr>
        <w:t xml:space="preserve">e </w:t>
      </w:r>
      <w:r w:rsidR="002D5C73">
        <w:rPr>
          <w:lang w:eastAsia="en-GB"/>
        </w:rPr>
        <w:t xml:space="preserve">required and </w:t>
      </w:r>
      <w:r w:rsidR="0065280F">
        <w:rPr>
          <w:lang w:eastAsia="en-GB"/>
        </w:rPr>
        <w:t>defined</w:t>
      </w:r>
      <w:r>
        <w:rPr>
          <w:lang w:eastAsia="en-GB"/>
        </w:rPr>
        <w:t xml:space="preserve"> in the file header</w:t>
      </w:r>
      <w:r w:rsidR="00227816">
        <w:rPr>
          <w:lang w:eastAsia="en-GB"/>
        </w:rPr>
        <w:t xml:space="preserve">. File validity is </w:t>
      </w:r>
      <w:r w:rsidR="00585775">
        <w:rPr>
          <w:lang w:eastAsia="en-GB"/>
        </w:rPr>
        <w:t>enforced during each read/write.</w:t>
      </w:r>
    </w:p>
    <w:p w14:paraId="0C049C03" w14:textId="77777777" w:rsidR="00844A0F" w:rsidRDefault="00844A0F" w:rsidP="00A90D7E">
      <w:pPr>
        <w:rPr>
          <w:lang w:eastAsia="en-GB"/>
        </w:rPr>
      </w:pPr>
    </w:p>
    <w:p w14:paraId="5B6FE5CA" w14:textId="3A0ED4EC" w:rsidR="00EE553A" w:rsidRPr="0073781C" w:rsidRDefault="00DD364E" w:rsidP="0073781C">
      <w:pPr>
        <w:rPr>
          <w:i/>
          <w:iCs/>
          <w:lang w:eastAsia="en-GB"/>
        </w:rPr>
      </w:pPr>
      <w:r w:rsidRPr="0073781C">
        <w:rPr>
          <w:i/>
          <w:iCs/>
          <w:lang w:eastAsia="en-GB"/>
        </w:rPr>
        <w:t>Unambiguous representation of bi-allelic, multi-allelic and insertion-deletion variants</w:t>
      </w:r>
    </w:p>
    <w:p w14:paraId="660B2B29" w14:textId="5583C465" w:rsidR="00DD364E" w:rsidRDefault="00DD364E" w:rsidP="00DD364E">
      <w:pPr>
        <w:rPr>
          <w:lang w:eastAsia="en-GB"/>
        </w:rPr>
      </w:pPr>
    </w:p>
    <w:p w14:paraId="3B12443D" w14:textId="666A5F94" w:rsidR="00DD364E" w:rsidRDefault="0042638F" w:rsidP="00DD364E">
      <w:pPr>
        <w:rPr>
          <w:lang w:eastAsia="en-GB"/>
        </w:rPr>
      </w:pPr>
      <w:r>
        <w:rPr>
          <w:lang w:eastAsia="en-GB"/>
        </w:rPr>
        <w:t xml:space="preserve">Each </w:t>
      </w:r>
      <w:r w:rsidR="0009429B">
        <w:rPr>
          <w:lang w:eastAsia="en-GB"/>
        </w:rPr>
        <w:t>locus</w:t>
      </w:r>
      <w:r>
        <w:rPr>
          <w:lang w:eastAsia="en-GB"/>
        </w:rPr>
        <w:t xml:space="preserve"> </w:t>
      </w:r>
      <w:r w:rsidR="001156CA">
        <w:rPr>
          <w:lang w:eastAsia="en-GB"/>
        </w:rPr>
        <w:t xml:space="preserve">(row) </w:t>
      </w:r>
      <w:r>
        <w:rPr>
          <w:lang w:eastAsia="en-GB"/>
        </w:rPr>
        <w:t xml:space="preserve">has capacity to store multiple alternative alleles as required. </w:t>
      </w:r>
      <w:r w:rsidR="00BD437A">
        <w:rPr>
          <w:lang w:eastAsia="en-GB"/>
        </w:rPr>
        <w:t>GWAS effect sizes are stored one per alternative allele</w:t>
      </w:r>
      <w:r w:rsidR="00CB08C4">
        <w:rPr>
          <w:lang w:eastAsia="en-GB"/>
        </w:rPr>
        <w:t xml:space="preserve"> allowing for bi/multi-allelic</w:t>
      </w:r>
      <w:r w:rsidR="006A0B34">
        <w:rPr>
          <w:lang w:eastAsia="en-GB"/>
        </w:rPr>
        <w:t xml:space="preserve"> and insertion-deletion</w:t>
      </w:r>
      <w:r w:rsidR="00CB08C4">
        <w:rPr>
          <w:lang w:eastAsia="en-GB"/>
        </w:rPr>
        <w:t xml:space="preserve"> variants</w:t>
      </w:r>
      <w:r w:rsidR="00BD437A">
        <w:rPr>
          <w:lang w:eastAsia="en-GB"/>
        </w:rPr>
        <w:t xml:space="preserve">. </w:t>
      </w:r>
      <w:r>
        <w:rPr>
          <w:lang w:eastAsia="en-GB"/>
        </w:rPr>
        <w:t>HTSLIB</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and HTSJDK</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parsing libraries have routines for handling complex variants.</w:t>
      </w:r>
      <w:r w:rsidR="005B34F0" w:rsidRPr="005B34F0">
        <w:rPr>
          <w:rFonts w:cstheme="minorHAnsi"/>
          <w:lang w:val="en-US"/>
        </w:rPr>
        <w:t xml:space="preserve"> </w:t>
      </w:r>
      <w:r w:rsidR="005B34F0">
        <w:rPr>
          <w:rFonts w:cstheme="minorHAnsi"/>
          <w:lang w:val="en-US"/>
        </w:rPr>
        <w:t>Using this approach alternative allele(s) are</w:t>
      </w:r>
      <w:r w:rsidR="00037E3D">
        <w:rPr>
          <w:rFonts w:cstheme="minorHAnsi"/>
          <w:lang w:val="en-US"/>
        </w:rPr>
        <w:t xml:space="preserve"> always</w:t>
      </w:r>
      <w:r w:rsidR="007F1A9B">
        <w:rPr>
          <w:rFonts w:cstheme="minorHAnsi"/>
          <w:lang w:val="en-US"/>
        </w:rPr>
        <w:t xml:space="preserve"> the</w:t>
      </w:r>
      <w:r w:rsidR="00037E3D">
        <w:rPr>
          <w:rFonts w:cstheme="minorHAnsi"/>
          <w:lang w:val="en-US"/>
        </w:rPr>
        <w:t xml:space="preserve"> effect allele</w:t>
      </w:r>
      <w:r w:rsidR="005B34F0">
        <w:rPr>
          <w:rFonts w:cstheme="minorHAnsi"/>
          <w:lang w:val="en-US"/>
        </w:rPr>
        <w:t xml:space="preserve"> allowing consistency between studies for ease of comparison.</w:t>
      </w:r>
    </w:p>
    <w:p w14:paraId="56AE053F" w14:textId="6D0C18E0" w:rsidR="00EF19E6" w:rsidRDefault="00EF19E6" w:rsidP="00DD364E">
      <w:pPr>
        <w:rPr>
          <w:lang w:eastAsia="en-GB"/>
        </w:rPr>
      </w:pPr>
    </w:p>
    <w:p w14:paraId="04234529" w14:textId="41651572" w:rsidR="00EF19E6" w:rsidRPr="00ED0074" w:rsidRDefault="00DF10C0" w:rsidP="00ED0074">
      <w:pPr>
        <w:rPr>
          <w:i/>
          <w:iCs/>
          <w:lang w:eastAsia="en-GB"/>
        </w:rPr>
      </w:pPr>
      <w:r w:rsidRPr="00ED0074">
        <w:rPr>
          <w:i/>
          <w:iCs/>
          <w:lang w:eastAsia="en-GB"/>
        </w:rPr>
        <w:t>Genomic information can be validated</w:t>
      </w:r>
    </w:p>
    <w:p w14:paraId="46A0CAB6" w14:textId="587A07FD" w:rsidR="00A90D7E" w:rsidRDefault="00A90D7E" w:rsidP="00A90D7E">
      <w:pPr>
        <w:rPr>
          <w:lang w:eastAsia="en-GB"/>
        </w:rPr>
      </w:pPr>
    </w:p>
    <w:p w14:paraId="5C916467" w14:textId="5492D33C" w:rsidR="000416EE" w:rsidRPr="00807537" w:rsidRDefault="00FD4BF1" w:rsidP="00A90D7E">
      <w:pPr>
        <w:rPr>
          <w:lang w:val="en-US"/>
        </w:rPr>
      </w:pPr>
      <w:r>
        <w:rPr>
          <w:lang w:eastAsia="en-GB"/>
        </w:rPr>
        <w:t>The file header contains genome build</w:t>
      </w:r>
      <w:r w:rsidR="00AD6C91">
        <w:rPr>
          <w:lang w:eastAsia="en-GB"/>
        </w:rPr>
        <w:t xml:space="preserve">, </w:t>
      </w:r>
      <w:r>
        <w:rPr>
          <w:lang w:eastAsia="en-GB"/>
        </w:rPr>
        <w:t>contig</w:t>
      </w:r>
      <w:r w:rsidR="00AD6C91">
        <w:rPr>
          <w:lang w:eastAsia="en-GB"/>
        </w:rPr>
        <w:t xml:space="preserve"> identifiers and</w:t>
      </w:r>
      <w:r>
        <w:rPr>
          <w:lang w:eastAsia="en-GB"/>
        </w:rPr>
        <w:t xml:space="preserve"> </w:t>
      </w:r>
      <w:r w:rsidR="000D327D">
        <w:rPr>
          <w:lang w:eastAsia="en-GB"/>
        </w:rPr>
        <w:t xml:space="preserve">sequence </w:t>
      </w:r>
      <w:r>
        <w:rPr>
          <w:lang w:eastAsia="en-GB"/>
        </w:rPr>
        <w:t>length</w:t>
      </w:r>
      <w:r w:rsidR="00EB2F4E">
        <w:rPr>
          <w:lang w:eastAsia="en-GB"/>
        </w:rPr>
        <w:t xml:space="preserve">. Reference alleles must match the </w:t>
      </w:r>
      <w:r w:rsidR="00903E7F">
        <w:rPr>
          <w:lang w:eastAsia="en-GB"/>
        </w:rPr>
        <w:t xml:space="preserve">specified </w:t>
      </w:r>
      <w:r w:rsidR="00EB2F4E">
        <w:rPr>
          <w:lang w:eastAsia="en-GB"/>
        </w:rPr>
        <w:t>reference FASTA</w:t>
      </w:r>
      <w:r w:rsidR="005B6C3B">
        <w:rPr>
          <w:lang w:eastAsia="en-GB"/>
        </w:rPr>
        <w:t>.</w:t>
      </w:r>
      <w:r w:rsidR="00807537" w:rsidRPr="00807537">
        <w:rPr>
          <w:lang w:eastAsia="en-GB"/>
        </w:rPr>
        <w:t xml:space="preserve"> </w:t>
      </w:r>
      <w:r w:rsidR="00807537">
        <w:rPr>
          <w:lang w:eastAsia="en-GB"/>
        </w:rPr>
        <w:t>GATK</w:t>
      </w:r>
      <w:r w:rsidR="00E970EC">
        <w:rPr>
          <w:lang w:eastAsia="en-GB"/>
        </w:rPr>
        <w:t xml:space="preserve"> </w:t>
      </w:r>
      <w:r w:rsidR="00807537">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807537">
        <w:rPr>
          <w:lang w:eastAsia="en-GB"/>
        </w:rPr>
        <w:fldChar w:fldCharType="separate"/>
      </w:r>
      <w:r w:rsidR="006F33F2" w:rsidRPr="006F33F2">
        <w:rPr>
          <w:noProof/>
          <w:lang w:eastAsia="en-GB"/>
        </w:rPr>
        <w:t>[27]</w:t>
      </w:r>
      <w:r w:rsidR="00807537">
        <w:rPr>
          <w:lang w:eastAsia="en-GB"/>
        </w:rPr>
        <w:fldChar w:fldCharType="end"/>
      </w:r>
      <w:r w:rsidR="00807537">
        <w:rPr>
          <w:lang w:eastAsia="en-GB"/>
        </w:rPr>
        <w:t xml:space="preserve"> ValidateVariants can be used to verify file validity</w:t>
      </w:r>
      <w:r w:rsidR="00553D71">
        <w:rPr>
          <w:lang w:eastAsia="en-GB"/>
        </w:rPr>
        <w:t xml:space="preserve"> in which the reference information is compared against the corresponding human genome reference sequence</w:t>
      </w:r>
      <w:r w:rsidR="00807537">
        <w:rPr>
          <w:lang w:eastAsia="en-GB"/>
        </w:rPr>
        <w:t>.</w:t>
      </w:r>
    </w:p>
    <w:p w14:paraId="6B148A77" w14:textId="0E10E6F4" w:rsidR="0035412F" w:rsidRDefault="0035412F" w:rsidP="00A90D7E">
      <w:pPr>
        <w:rPr>
          <w:lang w:eastAsia="en-GB"/>
        </w:rPr>
      </w:pPr>
    </w:p>
    <w:p w14:paraId="3978CB86" w14:textId="125BB60C" w:rsidR="0035412F" w:rsidRPr="00ED0074" w:rsidRDefault="0035412F" w:rsidP="00ED0074">
      <w:pPr>
        <w:rPr>
          <w:i/>
          <w:iCs/>
          <w:lang w:eastAsia="en-GB"/>
        </w:rPr>
      </w:pPr>
      <w:r w:rsidRPr="00ED0074">
        <w:rPr>
          <w:i/>
          <w:iCs/>
          <w:lang w:eastAsia="en-GB"/>
        </w:rPr>
        <w:t>Flexibility on which GWAS fields are recorded and enforcement of essential fields</w:t>
      </w:r>
    </w:p>
    <w:p w14:paraId="6363B343" w14:textId="02E1076E" w:rsidR="00B269FB" w:rsidRDefault="00B269FB" w:rsidP="00B269FB">
      <w:pPr>
        <w:rPr>
          <w:lang w:eastAsia="en-GB"/>
        </w:rPr>
      </w:pPr>
    </w:p>
    <w:p w14:paraId="10CB85BE" w14:textId="163A6506" w:rsidR="00926B4F" w:rsidRDefault="0053173E" w:rsidP="00B269FB">
      <w:pPr>
        <w:rPr>
          <w:lang w:eastAsia="en-GB"/>
        </w:rPr>
      </w:pPr>
      <w:r>
        <w:rPr>
          <w:lang w:eastAsia="en-GB"/>
        </w:rPr>
        <w:lastRenderedPageBreak/>
        <w:t>All fields are defined in the file header</w:t>
      </w:r>
      <w:r w:rsidR="00623130">
        <w:rPr>
          <w:lang w:eastAsia="en-GB"/>
        </w:rPr>
        <w:t xml:space="preserve"> and can be set </w:t>
      </w:r>
      <w:r w:rsidR="0037607A">
        <w:rPr>
          <w:lang w:eastAsia="en-GB"/>
        </w:rPr>
        <w:t xml:space="preserve">optional or </w:t>
      </w:r>
      <w:r w:rsidR="00623130">
        <w:rPr>
          <w:lang w:eastAsia="en-GB"/>
        </w:rPr>
        <w:t xml:space="preserve">required </w:t>
      </w:r>
      <w:r w:rsidR="0037607A">
        <w:rPr>
          <w:lang w:eastAsia="en-GB"/>
        </w:rPr>
        <w:t xml:space="preserve">as </w:t>
      </w:r>
      <w:r w:rsidR="00623130">
        <w:rPr>
          <w:lang w:eastAsia="en-GB"/>
        </w:rPr>
        <w:t>desired</w:t>
      </w:r>
      <w:r w:rsidR="00591B1D">
        <w:rPr>
          <w:lang w:eastAsia="en-GB"/>
        </w:rPr>
        <w:t>.</w:t>
      </w:r>
      <w:r w:rsidR="00A51CCF">
        <w:rPr>
          <w:lang w:eastAsia="en-GB"/>
        </w:rPr>
        <w:t xml:space="preserve"> Our specification implements essential fields and reserved keys.</w:t>
      </w:r>
    </w:p>
    <w:p w14:paraId="18506ABE" w14:textId="601BC5BA" w:rsidR="00613D59" w:rsidRDefault="00613D59" w:rsidP="00B269FB">
      <w:pPr>
        <w:rPr>
          <w:lang w:eastAsia="en-GB"/>
        </w:rPr>
      </w:pPr>
    </w:p>
    <w:p w14:paraId="0E7F464A" w14:textId="77777777" w:rsidR="00613D59" w:rsidRPr="00ED0074" w:rsidRDefault="00613D59" w:rsidP="00ED0074">
      <w:pPr>
        <w:rPr>
          <w:rFonts w:cs="Calibri"/>
          <w:i/>
          <w:iCs/>
          <w:lang w:eastAsia="en-GB"/>
        </w:rPr>
      </w:pPr>
      <w:r w:rsidRPr="00ED0074">
        <w:rPr>
          <w:i/>
          <w:iCs/>
          <w:lang w:eastAsia="en-GB"/>
        </w:rPr>
        <w:t>Capacity to store meta-data about the study or studies</w:t>
      </w:r>
    </w:p>
    <w:p w14:paraId="247D4E15" w14:textId="77777777" w:rsidR="00613D59" w:rsidRDefault="00613D59" w:rsidP="00B269FB">
      <w:pPr>
        <w:rPr>
          <w:lang w:eastAsia="en-GB"/>
        </w:rPr>
      </w:pPr>
    </w:p>
    <w:p w14:paraId="6FC8A5AC" w14:textId="31ABF4BA" w:rsidR="00666FAA" w:rsidRDefault="00652B36" w:rsidP="00A90D7E">
      <w:pPr>
        <w:rPr>
          <w:lang w:eastAsia="en-GB"/>
        </w:rPr>
      </w:pPr>
      <w:r>
        <w:rPr>
          <w:lang w:eastAsia="en-GB"/>
        </w:rPr>
        <w:t xml:space="preserve">Each </w:t>
      </w:r>
      <w:r w:rsidR="00D8581C">
        <w:rPr>
          <w:lang w:eastAsia="en-GB"/>
        </w:rPr>
        <w:t xml:space="preserve">GWAS trait </w:t>
      </w:r>
      <w:r>
        <w:rPr>
          <w:lang w:eastAsia="en-GB"/>
        </w:rPr>
        <w:t xml:space="preserve">has </w:t>
      </w:r>
      <w:r w:rsidR="00D8581C">
        <w:rPr>
          <w:lang w:eastAsia="en-GB"/>
        </w:rPr>
        <w:t xml:space="preserve">a </w:t>
      </w:r>
      <w:r>
        <w:rPr>
          <w:lang w:eastAsia="en-GB"/>
        </w:rPr>
        <w:t xml:space="preserve">row in the file header to store </w:t>
      </w:r>
      <w:r w:rsidR="00F56D20">
        <w:rPr>
          <w:lang w:eastAsia="en-GB"/>
        </w:rPr>
        <w:t xml:space="preserve">trait description and units, </w:t>
      </w:r>
      <w:r w:rsidR="00BE0005">
        <w:rPr>
          <w:lang w:eastAsia="en-GB"/>
        </w:rPr>
        <w:t xml:space="preserve">number of variants, </w:t>
      </w:r>
      <w:r w:rsidR="00565384">
        <w:rPr>
          <w:lang w:eastAsia="en-GB"/>
        </w:rPr>
        <w:t>study type (case/control or continuous) and unique identifier.</w:t>
      </w:r>
    </w:p>
    <w:p w14:paraId="1A52619A" w14:textId="6577229D" w:rsidR="00780553" w:rsidRDefault="00780553" w:rsidP="00A90D7E">
      <w:pPr>
        <w:rPr>
          <w:lang w:eastAsia="en-GB"/>
        </w:rPr>
      </w:pPr>
    </w:p>
    <w:p w14:paraId="2677E0CA" w14:textId="4665B138" w:rsidR="00780553" w:rsidRPr="00ED0074" w:rsidRDefault="00780553" w:rsidP="00ED0074">
      <w:pPr>
        <w:rPr>
          <w:i/>
          <w:iCs/>
          <w:lang w:eastAsia="en-GB"/>
        </w:rPr>
      </w:pPr>
      <w:r w:rsidRPr="00ED0074">
        <w:rPr>
          <w:i/>
          <w:iCs/>
          <w:lang w:eastAsia="en-GB"/>
        </w:rPr>
        <w:t>Allows multiple studies to be stored together</w:t>
      </w:r>
    </w:p>
    <w:p w14:paraId="03E6311D" w14:textId="77777777" w:rsidR="004F262A" w:rsidRDefault="004F262A" w:rsidP="00AF2015">
      <w:pPr>
        <w:rPr>
          <w:lang w:eastAsia="en-GB"/>
        </w:rPr>
      </w:pPr>
    </w:p>
    <w:p w14:paraId="4E319248" w14:textId="4C0E53F2" w:rsidR="00AF2015" w:rsidRDefault="004F262A" w:rsidP="00AF2015">
      <w:pPr>
        <w:rPr>
          <w:lang w:val="en-US"/>
        </w:rPr>
      </w:pPr>
      <w:r>
        <w:rPr>
          <w:lang w:eastAsia="en-GB"/>
        </w:rPr>
        <w:t xml:space="preserve">The sample column was chosen to store GWAS association metrics to allow for </w:t>
      </w:r>
      <w:r w:rsidR="00DF02C3">
        <w:rPr>
          <w:rFonts w:cstheme="minorHAnsi"/>
          <w:lang w:val="en-US"/>
        </w:rPr>
        <w:t>multiple</w:t>
      </w:r>
      <w:r w:rsidR="00AF2015">
        <w:rPr>
          <w:rFonts w:cstheme="minorHAnsi"/>
          <w:lang w:val="en-US"/>
        </w:rPr>
        <w:t xml:space="preserve"> traits in a single file </w:t>
      </w:r>
      <w:r w:rsidR="00DF02C3">
        <w:rPr>
          <w:rFonts w:cstheme="minorHAnsi"/>
          <w:lang w:val="en-US"/>
        </w:rPr>
        <w:t>enabling</w:t>
      </w:r>
      <w:r w:rsidR="00AF2015">
        <w:rPr>
          <w:rFonts w:cstheme="minorHAnsi"/>
          <w:lang w:val="en-US"/>
        </w:rPr>
        <w:t xml:space="preserve"> distribution of related phenotypes </w:t>
      </w:r>
      <w:ins w:id="97" w:author="Tom Gaunt" w:date="2020-03-15T12:55:00Z">
        <w:r w:rsidR="00F86945">
          <w:rPr>
            <w:rFonts w:cstheme="minorHAnsi"/>
            <w:lang w:val="en-US"/>
          </w:rPr>
          <w:t xml:space="preserve">in a single file, </w:t>
        </w:r>
      </w:ins>
      <w:r w:rsidR="00AF2015">
        <w:rPr>
          <w:rFonts w:cstheme="minorHAnsi"/>
          <w:lang w:val="en-US"/>
        </w:rPr>
        <w:t xml:space="preserve">or </w:t>
      </w:r>
      <w:del w:id="98" w:author="Tom Gaunt" w:date="2020-03-15T12:55:00Z">
        <w:r w:rsidR="00AF2015" w:rsidDel="00F86945">
          <w:rPr>
            <w:rFonts w:cstheme="minorHAnsi"/>
            <w:lang w:val="en-US"/>
          </w:rPr>
          <w:delText xml:space="preserve">individually </w:delText>
        </w:r>
      </w:del>
      <w:ins w:id="99" w:author="Tom Gaunt" w:date="2020-03-15T12:55:00Z">
        <w:r w:rsidR="00F86945">
          <w:rPr>
            <w:rFonts w:cstheme="minorHAnsi"/>
            <w:lang w:val="en-US"/>
          </w:rPr>
          <w:t xml:space="preserve">as individual files </w:t>
        </w:r>
      </w:ins>
      <w:del w:id="100" w:author="Tom Gaunt" w:date="2020-03-15T12:55:00Z">
        <w:r w:rsidR="00AF2015" w:rsidDel="00F86945">
          <w:rPr>
            <w:rFonts w:cstheme="minorHAnsi"/>
            <w:lang w:val="en-US"/>
          </w:rPr>
          <w:delText xml:space="preserve">as </w:delText>
        </w:r>
      </w:del>
      <w:ins w:id="101" w:author="Tom Gaunt" w:date="2020-03-15T12:55:00Z">
        <w:r w:rsidR="00F86945">
          <w:rPr>
            <w:rFonts w:cstheme="minorHAnsi"/>
            <w:lang w:val="en-US"/>
          </w:rPr>
          <w:t xml:space="preserve">if </w:t>
        </w:r>
      </w:ins>
      <w:r w:rsidR="00AF2015">
        <w:rPr>
          <w:rFonts w:cstheme="minorHAnsi"/>
          <w:lang w:val="en-US"/>
        </w:rPr>
        <w:t>desired.</w:t>
      </w:r>
    </w:p>
    <w:p w14:paraId="6F2A47EF" w14:textId="44169881" w:rsidR="00123B97" w:rsidRDefault="00123B97" w:rsidP="005E5388">
      <w:pPr>
        <w:rPr>
          <w:lang w:eastAsia="en-GB"/>
        </w:rPr>
      </w:pPr>
    </w:p>
    <w:p w14:paraId="31E5704B" w14:textId="1A20A4B4" w:rsidR="00123B97" w:rsidRPr="00ED0074" w:rsidRDefault="00123B97" w:rsidP="00ED0074">
      <w:pPr>
        <w:rPr>
          <w:i/>
          <w:iCs/>
          <w:lang w:eastAsia="en-GB"/>
        </w:rPr>
      </w:pPr>
      <w:r w:rsidRPr="00ED0074">
        <w:rPr>
          <w:i/>
          <w:iCs/>
          <w:lang w:eastAsia="en-GB"/>
        </w:rPr>
        <w:t>Rapid querying by dbSNP identifier, genomic position range or GWAS summary data values</w:t>
      </w:r>
    </w:p>
    <w:p w14:paraId="14998907" w14:textId="612AA084" w:rsidR="00AD2468" w:rsidRDefault="00AD2468" w:rsidP="00AD2468">
      <w:pPr>
        <w:rPr>
          <w:lang w:eastAsia="en-GB"/>
        </w:rPr>
      </w:pPr>
    </w:p>
    <w:p w14:paraId="39779E12" w14:textId="7D7E3256" w:rsidR="00666FAA" w:rsidRDefault="00447FA4" w:rsidP="00A90D7E">
      <w:pPr>
        <w:rPr>
          <w:rFonts w:cstheme="minorHAnsi"/>
          <w:lang w:val="en-US"/>
        </w:rPr>
      </w:pPr>
      <w:r>
        <w:rPr>
          <w:rFonts w:cstheme="minorHAnsi"/>
          <w:lang w:val="en-US"/>
        </w:rPr>
        <w:t xml:space="preserve">The </w:t>
      </w:r>
      <w:r w:rsidR="00022533">
        <w:rPr>
          <w:rFonts w:cstheme="minorHAnsi"/>
          <w:lang w:val="en-US"/>
        </w:rPr>
        <w:t>file</w:t>
      </w:r>
      <w:r w:rsidR="009E2DA3">
        <w:rPr>
          <w:rFonts w:cstheme="minorHAnsi"/>
          <w:lang w:val="en-US"/>
        </w:rPr>
        <w:t xml:space="preserve"> </w:t>
      </w:r>
      <w:r>
        <w:rPr>
          <w:rFonts w:cstheme="minorHAnsi"/>
          <w:lang w:val="en-US"/>
        </w:rPr>
        <w:t>is sorted karyotypically and indexed to allow rapid queries by genomic position.</w:t>
      </w:r>
      <w:r w:rsidR="00507DEE">
        <w:rPr>
          <w:rFonts w:cstheme="minorHAnsi"/>
          <w:lang w:val="en-US"/>
        </w:rPr>
        <w:t xml:space="preserve"> </w:t>
      </w:r>
      <w:r w:rsidR="001F0EB8">
        <w:rPr>
          <w:rFonts w:cstheme="minorHAnsi"/>
          <w:lang w:val="en-US"/>
        </w:rPr>
        <w:t xml:space="preserve">Additional indexing on dbSNP identifier is also possible </w:t>
      </w:r>
      <w:r w:rsidR="008C623E">
        <w:rPr>
          <w:rFonts w:cstheme="minorHAnsi"/>
          <w:lang w:val="en-US"/>
        </w:rPr>
        <w:fldChar w:fldCharType="begin" w:fldLock="1"/>
      </w:r>
      <w:r w:rsidR="00A41EE1">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8C623E">
        <w:rPr>
          <w:rFonts w:cstheme="minorHAnsi"/>
          <w:lang w:val="en-US"/>
        </w:rPr>
        <w:fldChar w:fldCharType="separate"/>
      </w:r>
      <w:r w:rsidR="008C623E" w:rsidRPr="008C623E">
        <w:rPr>
          <w:rFonts w:cstheme="minorHAnsi"/>
          <w:noProof/>
          <w:lang w:val="en-US"/>
        </w:rPr>
        <w:t>[22]</w:t>
      </w:r>
      <w:r w:rsidR="008C623E">
        <w:rPr>
          <w:rFonts w:cstheme="minorHAnsi"/>
          <w:lang w:val="en-US"/>
        </w:rPr>
        <w:fldChar w:fldCharType="end"/>
      </w:r>
      <w:r w:rsidR="001F0EB8">
        <w:rPr>
          <w:rFonts w:cstheme="minorHAnsi"/>
          <w:lang w:val="en-US"/>
        </w:rPr>
        <w:t xml:space="preserve">. </w:t>
      </w:r>
      <w:r w:rsidR="00507DEE">
        <w:rPr>
          <w:rFonts w:cstheme="minorHAnsi"/>
          <w:lang w:val="en-US"/>
        </w:rPr>
        <w:t>Refer</w:t>
      </w:r>
      <w:r w:rsidR="00EC58F5">
        <w:rPr>
          <w:rFonts w:cstheme="minorHAnsi"/>
          <w:lang w:val="en-US"/>
        </w:rPr>
        <w:t xml:space="preserve"> below </w:t>
      </w:r>
      <w:r w:rsidR="00507DEE">
        <w:rPr>
          <w:rFonts w:cstheme="minorHAnsi"/>
          <w:lang w:val="en-US"/>
        </w:rPr>
        <w:t xml:space="preserve">for </w:t>
      </w:r>
      <w:r w:rsidR="00885D3E">
        <w:rPr>
          <w:rFonts w:cstheme="minorHAnsi"/>
          <w:lang w:val="en-US"/>
        </w:rPr>
        <w:t>performance</w:t>
      </w:r>
      <w:r w:rsidR="00F87C5E">
        <w:rPr>
          <w:rFonts w:cstheme="minorHAnsi"/>
          <w:lang w:val="en-US"/>
        </w:rPr>
        <w:t xml:space="preserve"> </w:t>
      </w:r>
      <w:r w:rsidR="00507DEE">
        <w:rPr>
          <w:rFonts w:cstheme="minorHAnsi"/>
          <w:lang w:val="en-US"/>
        </w:rPr>
        <w:t xml:space="preserve">comparison </w:t>
      </w:r>
      <w:r w:rsidR="00387219">
        <w:rPr>
          <w:rFonts w:cstheme="minorHAnsi"/>
          <w:lang w:val="en-US"/>
        </w:rPr>
        <w:t xml:space="preserve">of indexed VCF files and </w:t>
      </w:r>
      <w:r w:rsidR="00AF5019">
        <w:rPr>
          <w:rFonts w:cstheme="minorHAnsi"/>
          <w:lang w:val="en-US"/>
        </w:rPr>
        <w:t>standard</w:t>
      </w:r>
      <w:r w:rsidR="00507DEE">
        <w:rPr>
          <w:rFonts w:cstheme="minorHAnsi"/>
          <w:lang w:val="en-US"/>
        </w:rPr>
        <w:t xml:space="preserve"> UNIX tools.</w:t>
      </w:r>
    </w:p>
    <w:p w14:paraId="1B4A3610" w14:textId="0908B2CC" w:rsidR="0090114B" w:rsidRDefault="0090114B" w:rsidP="00A90D7E">
      <w:pPr>
        <w:rPr>
          <w:rFonts w:cstheme="minorHAnsi"/>
          <w:lang w:val="en-US"/>
        </w:rPr>
      </w:pPr>
    </w:p>
    <w:p w14:paraId="5B09D2CD" w14:textId="03C8F1B0" w:rsidR="00C647D8" w:rsidRPr="00ED0074" w:rsidRDefault="00EA5BE9" w:rsidP="00ED0074">
      <w:pPr>
        <w:rPr>
          <w:i/>
          <w:iCs/>
          <w:lang w:eastAsia="en-GB"/>
        </w:rPr>
      </w:pPr>
      <w:r w:rsidRPr="00ED0074">
        <w:rPr>
          <w:i/>
          <w:iCs/>
          <w:lang w:eastAsia="en-GB"/>
        </w:rPr>
        <w:t>File compression</w:t>
      </w:r>
    </w:p>
    <w:p w14:paraId="4EEC91CD" w14:textId="77777777" w:rsidR="00EA5BE9" w:rsidRDefault="00EA5BE9" w:rsidP="00C647D8">
      <w:pPr>
        <w:rPr>
          <w:lang w:eastAsia="en-GB"/>
        </w:rPr>
      </w:pPr>
    </w:p>
    <w:p w14:paraId="34DC13A4" w14:textId="01F7BCA1" w:rsidR="00B92F8C" w:rsidRDefault="002A49FD" w:rsidP="00C647D8">
      <w:pPr>
        <w:rPr>
          <w:lang w:eastAsia="en-GB"/>
        </w:rPr>
      </w:pPr>
      <w:r>
        <w:rPr>
          <w:lang w:eastAsia="en-GB"/>
        </w:rPr>
        <w:t>V</w:t>
      </w:r>
      <w:r w:rsidR="00BE06CE">
        <w:rPr>
          <w:lang w:eastAsia="en-GB"/>
        </w:rPr>
        <w:t>CF files may be compressed with block GZIP</w:t>
      </w:r>
      <w:r w:rsidR="00664C7C">
        <w:rPr>
          <w:lang w:eastAsia="en-GB"/>
        </w:rPr>
        <w:t xml:space="preserve"> </w:t>
      </w:r>
      <w:r w:rsidR="004E1834">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4E1834">
        <w:rPr>
          <w:lang w:eastAsia="en-GB"/>
        </w:rPr>
        <w:fldChar w:fldCharType="separate"/>
      </w:r>
      <w:r w:rsidR="00163A9D" w:rsidRPr="00163A9D">
        <w:rPr>
          <w:noProof/>
          <w:lang w:eastAsia="en-GB"/>
        </w:rPr>
        <w:t>[21]</w:t>
      </w:r>
      <w:r w:rsidR="004E1834">
        <w:rPr>
          <w:lang w:eastAsia="en-GB"/>
        </w:rPr>
        <w:fldChar w:fldCharType="end"/>
      </w:r>
      <w:r w:rsidR="00B5548F">
        <w:rPr>
          <w:lang w:eastAsia="en-GB"/>
        </w:rPr>
        <w:t xml:space="preserve"> or converted to </w:t>
      </w:r>
      <w:r w:rsidR="00100DEC">
        <w:rPr>
          <w:lang w:eastAsia="en-GB"/>
        </w:rPr>
        <w:t xml:space="preserve">a </w:t>
      </w:r>
      <w:r w:rsidR="00B5548F">
        <w:rPr>
          <w:lang w:eastAsia="en-GB"/>
        </w:rPr>
        <w:t>binary</w:t>
      </w:r>
      <w:r w:rsidR="00100DEC">
        <w:rPr>
          <w:lang w:eastAsia="en-GB"/>
        </w:rPr>
        <w:t xml:space="preserve"> call</w:t>
      </w:r>
      <w:r w:rsidR="00B5548F">
        <w:rPr>
          <w:lang w:eastAsia="en-GB"/>
        </w:rPr>
        <w:t xml:space="preserve"> file</w:t>
      </w:r>
      <w:r w:rsidR="00E22740">
        <w:rPr>
          <w:lang w:eastAsia="en-GB"/>
        </w:rPr>
        <w:t xml:space="preserve"> which is a binary </w:t>
      </w:r>
      <w:r w:rsidR="00DF21C4">
        <w:rPr>
          <w:lang w:eastAsia="en-GB"/>
        </w:rPr>
        <w:t xml:space="preserve">VCF </w:t>
      </w:r>
      <w:r w:rsidR="00E22740">
        <w:rPr>
          <w:lang w:eastAsia="en-GB"/>
        </w:rPr>
        <w:t xml:space="preserve">companion </w:t>
      </w:r>
      <w:r w:rsidR="00DF21C4">
        <w:rPr>
          <w:lang w:eastAsia="en-GB"/>
        </w:rPr>
        <w:t xml:space="preserve">format </w:t>
      </w:r>
      <w:r w:rsidR="00CE1A20">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E1A20">
        <w:rPr>
          <w:lang w:eastAsia="en-GB"/>
        </w:rPr>
        <w:fldChar w:fldCharType="separate"/>
      </w:r>
      <w:r w:rsidR="00163A9D" w:rsidRPr="00163A9D">
        <w:rPr>
          <w:noProof/>
          <w:lang w:eastAsia="en-GB"/>
        </w:rPr>
        <w:t>[21]</w:t>
      </w:r>
      <w:r w:rsidR="00CE1A20">
        <w:rPr>
          <w:lang w:eastAsia="en-GB"/>
        </w:rPr>
        <w:fldChar w:fldCharType="end"/>
      </w:r>
      <w:r w:rsidR="00B5548F">
        <w:rPr>
          <w:lang w:eastAsia="en-GB"/>
        </w:rPr>
        <w:t>.</w:t>
      </w:r>
    </w:p>
    <w:p w14:paraId="6D428B51" w14:textId="2CE794D8" w:rsidR="00CE1A20" w:rsidRDefault="00CE1A20" w:rsidP="00C647D8">
      <w:pPr>
        <w:rPr>
          <w:lang w:eastAsia="en-GB"/>
        </w:rPr>
      </w:pPr>
    </w:p>
    <w:p w14:paraId="33BDD193" w14:textId="7F924D77" w:rsidR="00803FF4" w:rsidRPr="00ED0074" w:rsidRDefault="00D35C02" w:rsidP="00ED0074">
      <w:pPr>
        <w:rPr>
          <w:i/>
          <w:iCs/>
          <w:lang w:eastAsia="en-GB"/>
        </w:rPr>
      </w:pPr>
      <w:r w:rsidRPr="00ED0074">
        <w:rPr>
          <w:i/>
          <w:iCs/>
          <w:lang w:eastAsia="en-GB"/>
        </w:rPr>
        <w:t xml:space="preserve">Readable by existing </w:t>
      </w:r>
      <w:r w:rsidR="003D532C" w:rsidRPr="00ED0074">
        <w:rPr>
          <w:i/>
          <w:iCs/>
          <w:lang w:eastAsia="en-GB"/>
        </w:rPr>
        <w:t xml:space="preserve">open-source </w:t>
      </w:r>
      <w:r w:rsidRPr="00ED0074">
        <w:rPr>
          <w:i/>
          <w:iCs/>
          <w:lang w:eastAsia="en-GB"/>
        </w:rPr>
        <w:t>tools</w:t>
      </w:r>
    </w:p>
    <w:p w14:paraId="2AB2C691" w14:textId="277877BA" w:rsidR="005C014C" w:rsidRDefault="005C014C" w:rsidP="005C014C">
      <w:pPr>
        <w:rPr>
          <w:lang w:eastAsia="en-GB"/>
        </w:rPr>
      </w:pPr>
    </w:p>
    <w:p w14:paraId="5395E63F" w14:textId="3BFC2568" w:rsidR="005C014C" w:rsidRPr="005C014C" w:rsidRDefault="00B50D8F" w:rsidP="005C014C">
      <w:pPr>
        <w:rPr>
          <w:lang w:eastAsia="en-GB"/>
        </w:rPr>
      </w:pPr>
      <w:r>
        <w:rPr>
          <w:lang w:eastAsia="en-GB"/>
        </w:rPr>
        <w:t xml:space="preserve">A large number of tools </w:t>
      </w:r>
      <w:r w:rsidR="001C46CA">
        <w:rPr>
          <w:lang w:eastAsia="en-GB"/>
        </w:rPr>
        <w:t xml:space="preserve">support VCF files </w:t>
      </w:r>
      <w:r>
        <w:rPr>
          <w:lang w:eastAsia="en-GB"/>
        </w:rPr>
        <w:t xml:space="preserve">including: </w:t>
      </w:r>
      <w:r w:rsidR="002071E7">
        <w:rPr>
          <w:lang w:eastAsia="en-GB"/>
        </w:rPr>
        <w:t>GATK</w:t>
      </w:r>
      <w:r w:rsidR="00084F71">
        <w:rPr>
          <w:lang w:eastAsia="en-GB"/>
        </w:rPr>
        <w:t xml:space="preserve"> </w:t>
      </w:r>
      <w:r w:rsidR="00BE0E51">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BE0E51">
        <w:rPr>
          <w:lang w:eastAsia="en-GB"/>
        </w:rPr>
        <w:fldChar w:fldCharType="separate"/>
      </w:r>
      <w:r w:rsidR="006F33F2" w:rsidRPr="006F33F2">
        <w:rPr>
          <w:noProof/>
          <w:lang w:eastAsia="en-GB"/>
        </w:rPr>
        <w:t>[27]</w:t>
      </w:r>
      <w:r w:rsidR="00BE0E51">
        <w:rPr>
          <w:lang w:eastAsia="en-GB"/>
        </w:rPr>
        <w:fldChar w:fldCharType="end"/>
      </w:r>
      <w:r w:rsidR="002071E7">
        <w:rPr>
          <w:lang w:eastAsia="en-GB"/>
        </w:rPr>
        <w:t xml:space="preserve">, </w:t>
      </w:r>
      <w:r w:rsidR="00191CC3">
        <w:rPr>
          <w:lang w:eastAsia="en-GB"/>
        </w:rPr>
        <w:t>Picard</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[28]","plainTextFormattedCitation":"[28]","previouslyFormattedCitation":"[28]"},"properties":{"noteIndex":0},"schema":"https://github.com/citation-style-language/schema/raw/master/csl-citation.json"}</w:instrText>
      </w:r>
      <w:r w:rsidR="000D0BF9">
        <w:rPr>
          <w:lang w:eastAsia="en-GB"/>
        </w:rPr>
        <w:fldChar w:fldCharType="separate"/>
      </w:r>
      <w:r w:rsidR="006F33F2" w:rsidRPr="006F33F2">
        <w:rPr>
          <w:noProof/>
          <w:lang w:eastAsia="en-GB"/>
        </w:rPr>
        <w:t>[28]</w:t>
      </w:r>
      <w:r w:rsidR="000D0BF9">
        <w:rPr>
          <w:lang w:eastAsia="en-GB"/>
        </w:rPr>
        <w:fldChar w:fldCharType="end"/>
      </w:r>
      <w:r w:rsidR="00191CC3">
        <w:rPr>
          <w:lang w:eastAsia="en-GB"/>
        </w:rPr>
        <w:t xml:space="preserve">, </w:t>
      </w:r>
      <w:r w:rsidR="002071E7">
        <w:rPr>
          <w:lang w:eastAsia="en-GB"/>
        </w:rPr>
        <w:t>bcftools</w:t>
      </w:r>
      <w:r w:rsidR="00084F71">
        <w:rPr>
          <w:lang w:eastAsia="en-GB"/>
        </w:rPr>
        <w:t xml:space="preserve"> </w:t>
      </w:r>
      <w:r w:rsidR="00D623AA">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623AA">
        <w:rPr>
          <w:lang w:eastAsia="en-GB"/>
        </w:rPr>
        <w:fldChar w:fldCharType="separate"/>
      </w:r>
      <w:r w:rsidR="00163A9D" w:rsidRPr="00163A9D">
        <w:rPr>
          <w:noProof/>
          <w:lang w:eastAsia="en-GB"/>
        </w:rPr>
        <w:t>[21]</w:t>
      </w:r>
      <w:r w:rsidR="00D623AA">
        <w:rPr>
          <w:lang w:eastAsia="en-GB"/>
        </w:rPr>
        <w:fldChar w:fldCharType="end"/>
      </w:r>
      <w:r w:rsidR="002071E7">
        <w:rPr>
          <w:lang w:eastAsia="en-GB"/>
        </w:rPr>
        <w:t>, bedtools</w:t>
      </w:r>
      <w:r w:rsidR="00084F71">
        <w:rPr>
          <w:lang w:eastAsia="en-GB"/>
        </w:rPr>
        <w:t xml:space="preserve"> </w:t>
      </w:r>
      <w:r w:rsidR="00DD74CE">
        <w:rPr>
          <w:lang w:eastAsia="en-GB"/>
        </w:rPr>
        <w:fldChar w:fldCharType="begin" w:fldLock="1"/>
      </w:r>
      <w:r w:rsidR="008C623E">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[29]","plainTextFormattedCitation":"[29]","previouslyFormattedCitation":"[29]"},"properties":{"noteIndex":0},"schema":"https://github.com/citation-style-language/schema/raw/master/csl-citation.json"}</w:instrText>
      </w:r>
      <w:r w:rsidR="00DD74CE">
        <w:rPr>
          <w:lang w:eastAsia="en-GB"/>
        </w:rPr>
        <w:fldChar w:fldCharType="separate"/>
      </w:r>
      <w:r w:rsidR="006F33F2" w:rsidRPr="006F33F2">
        <w:rPr>
          <w:noProof/>
          <w:lang w:eastAsia="en-GB"/>
        </w:rPr>
        <w:t>[29]</w:t>
      </w:r>
      <w:r w:rsidR="00DD74CE">
        <w:rPr>
          <w:lang w:eastAsia="en-GB"/>
        </w:rPr>
        <w:fldChar w:fldCharType="end"/>
      </w:r>
      <w:r w:rsidR="00A45880">
        <w:rPr>
          <w:lang w:eastAsia="en-GB"/>
        </w:rPr>
        <w:t>, vcftools</w:t>
      </w:r>
      <w:r w:rsidR="00084F71">
        <w:rPr>
          <w:lang w:eastAsia="en-GB"/>
        </w:rPr>
        <w:t xml:space="preserve"> </w:t>
      </w:r>
      <w:r w:rsidR="00DD74CE">
        <w:rPr>
          <w:lang w:eastAsia="en-GB"/>
        </w:rPr>
        <w:fldChar w:fldCharType="begin" w:fldLock="1"/>
      </w:r>
      <w:r w:rsidR="00C634C3">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[15]","plainTextFormattedCitation":"[15]","previouslyFormattedCitation":"[15]"},"properties":{"noteIndex":0},"schema":"https://github.com/citation-style-language/schema/raw/master/csl-citation.json"}</w:instrText>
      </w:r>
      <w:r w:rsidR="00DD74CE">
        <w:rPr>
          <w:lang w:eastAsia="en-GB"/>
        </w:rPr>
        <w:fldChar w:fldCharType="separate"/>
      </w:r>
      <w:r w:rsidR="00DF0789" w:rsidRPr="00DF0789">
        <w:rPr>
          <w:noProof/>
          <w:lang w:eastAsia="en-GB"/>
        </w:rPr>
        <w:t>[15]</w:t>
      </w:r>
      <w:r w:rsidR="00DD74CE">
        <w:rPr>
          <w:lang w:eastAsia="en-GB"/>
        </w:rPr>
        <w:fldChar w:fldCharType="end"/>
      </w:r>
      <w:r w:rsidR="0059186A">
        <w:rPr>
          <w:lang w:eastAsia="en-GB"/>
        </w:rPr>
        <w:t xml:space="preserve"> and plink</w:t>
      </w:r>
      <w:r w:rsidR="00084F71">
        <w:rPr>
          <w:lang w:eastAsia="en-GB"/>
        </w:rPr>
        <w:t xml:space="preserve"> </w:t>
      </w:r>
      <w:r w:rsidR="00DD74CE">
        <w:rPr>
          <w:lang w:eastAsia="en-GB"/>
        </w:rPr>
        <w:fldChar w:fldCharType="begin" w:fldLock="1"/>
      </w:r>
      <w:r w:rsidR="00DD74CE">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DD74CE">
        <w:rPr>
          <w:lang w:eastAsia="en-GB"/>
        </w:rPr>
        <w:fldChar w:fldCharType="separate"/>
      </w:r>
      <w:r w:rsidR="00DD74CE" w:rsidRPr="00DD74CE">
        <w:rPr>
          <w:noProof/>
          <w:lang w:eastAsia="en-GB"/>
        </w:rPr>
        <w:t>[6]</w:t>
      </w:r>
      <w:r w:rsidR="00DD74CE">
        <w:rPr>
          <w:lang w:eastAsia="en-GB"/>
        </w:rPr>
        <w:fldChar w:fldCharType="end"/>
      </w:r>
      <w:r w:rsidR="00A45880">
        <w:rPr>
          <w:lang w:eastAsia="en-GB"/>
        </w:rPr>
        <w:t>.</w:t>
      </w:r>
      <w:r w:rsidR="005A5EFE">
        <w:rPr>
          <w:lang w:eastAsia="en-GB"/>
        </w:rPr>
        <w:t xml:space="preserve"> Bcftools</w:t>
      </w:r>
      <w:r w:rsidR="00084F71">
        <w:rPr>
          <w:lang w:eastAsia="en-GB"/>
        </w:rPr>
        <w:t xml:space="preserve"> </w:t>
      </w:r>
      <w:r w:rsidR="005A5EFE">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5A5EFE">
        <w:rPr>
          <w:lang w:eastAsia="en-GB"/>
        </w:rPr>
        <w:fldChar w:fldCharType="separate"/>
      </w:r>
      <w:r w:rsidR="00163A9D" w:rsidRPr="00163A9D">
        <w:rPr>
          <w:noProof/>
          <w:lang w:eastAsia="en-GB"/>
        </w:rPr>
        <w:t>[21]</w:t>
      </w:r>
      <w:r w:rsidR="005A5EFE">
        <w:rPr>
          <w:lang w:eastAsia="en-GB"/>
        </w:rPr>
        <w:fldChar w:fldCharType="end"/>
      </w:r>
      <w:r w:rsidR="005A5EFE">
        <w:rPr>
          <w:lang w:eastAsia="en-GB"/>
        </w:rPr>
        <w:t xml:space="preserve"> can also provide a tabular extract for use with non-compatible tools.</w:t>
      </w:r>
    </w:p>
    <w:p w14:paraId="02D8C419" w14:textId="50E7AB94" w:rsidR="007773E9" w:rsidRDefault="007773E9" w:rsidP="007773E9">
      <w:pPr>
        <w:rPr>
          <w:lang w:eastAsia="en-GB"/>
        </w:rPr>
      </w:pPr>
    </w:p>
    <w:p w14:paraId="4F3AA918" w14:textId="69C11131" w:rsidR="00A90D7E" w:rsidRPr="00ED0074" w:rsidRDefault="00942865" w:rsidP="00ED0074">
      <w:pPr>
        <w:rPr>
          <w:i/>
          <w:iCs/>
          <w:lang w:eastAsia="en-GB"/>
        </w:rPr>
      </w:pPr>
      <w:r w:rsidRPr="00ED0074">
        <w:rPr>
          <w:i/>
          <w:iCs/>
          <w:lang w:eastAsia="en-GB"/>
        </w:rPr>
        <w:t>Amenable to cloud-based streaming and database storage</w:t>
      </w:r>
      <w:r w:rsidR="00627FBB" w:rsidRPr="00ED0074">
        <w:rPr>
          <w:i/>
          <w:iCs/>
          <w:lang w:eastAsia="en-GB"/>
        </w:rPr>
        <w:t xml:space="preserve"> </w:t>
      </w:r>
    </w:p>
    <w:p w14:paraId="2EBD7BB7" w14:textId="363FD913" w:rsidR="00287EC7" w:rsidRDefault="00287EC7" w:rsidP="00287EC7">
      <w:pPr>
        <w:rPr>
          <w:lang w:eastAsia="en-GB"/>
        </w:rPr>
      </w:pPr>
    </w:p>
    <w:p w14:paraId="197D7750" w14:textId="57D39570" w:rsidR="005C4EE3" w:rsidRDefault="00287EC7" w:rsidP="00BD5789">
      <w:pPr>
        <w:rPr>
          <w:lang w:eastAsia="en-GB"/>
        </w:rPr>
      </w:pPr>
      <w:r>
        <w:rPr>
          <w:lang w:eastAsia="en-GB"/>
        </w:rPr>
        <w:t xml:space="preserve">Genomic intervals </w:t>
      </w:r>
      <w:r w:rsidR="004603C6">
        <w:rPr>
          <w:lang w:eastAsia="en-GB"/>
        </w:rPr>
        <w:t xml:space="preserve">may be </w:t>
      </w:r>
      <w:r>
        <w:rPr>
          <w:lang w:eastAsia="en-GB"/>
        </w:rPr>
        <w:t>extracted over a network using range</w:t>
      </w:r>
      <w:r w:rsidR="005F40BA">
        <w:rPr>
          <w:lang w:eastAsia="en-GB"/>
        </w:rPr>
        <w:t>-</w:t>
      </w:r>
      <w:r>
        <w:rPr>
          <w:lang w:eastAsia="en-GB"/>
        </w:rPr>
        <w:t>request</w:t>
      </w:r>
      <w:r w:rsidR="00366903">
        <w:rPr>
          <w:lang w:eastAsia="en-GB"/>
        </w:rPr>
        <w:t>s which allows for file segments to be read</w:t>
      </w:r>
      <w:r>
        <w:rPr>
          <w:lang w:eastAsia="en-GB"/>
        </w:rPr>
        <w:t xml:space="preserve"> without transferring the whole file.</w:t>
      </w:r>
      <w:r w:rsidR="00F93DD7">
        <w:rPr>
          <w:lang w:eastAsia="en-GB"/>
        </w:rPr>
        <w:t xml:space="preserve"> </w:t>
      </w:r>
      <w:r w:rsidR="00442D17">
        <w:rPr>
          <w:lang w:eastAsia="en-GB"/>
        </w:rPr>
        <w:t xml:space="preserve">This enables rapid </w:t>
      </w:r>
      <w:r w:rsidR="0043437A">
        <w:rPr>
          <w:lang w:eastAsia="en-GB"/>
        </w:rPr>
        <w:t xml:space="preserve">streaming </w:t>
      </w:r>
      <w:r w:rsidR="00CD651A">
        <w:rPr>
          <w:lang w:eastAsia="en-GB"/>
        </w:rPr>
        <w:t xml:space="preserve">of </w:t>
      </w:r>
      <w:r w:rsidR="00442D17">
        <w:rPr>
          <w:lang w:eastAsia="en-GB"/>
        </w:rPr>
        <w:t>queries over the internet.</w:t>
      </w:r>
    </w:p>
    <w:p w14:paraId="0E09571B" w14:textId="77777777" w:rsidR="005C4EE3" w:rsidRDefault="005C4EE3" w:rsidP="00BD5789">
      <w:pPr>
        <w:rPr>
          <w:lang w:eastAsia="en-GB"/>
        </w:rPr>
      </w:pPr>
    </w:p>
    <w:p w14:paraId="624A52F3" w14:textId="5E892AFB" w:rsidR="00BD5789" w:rsidRDefault="002231BE" w:rsidP="00BD5789">
      <w:pPr>
        <w:rPr>
          <w:lang w:eastAsia="en-GB"/>
        </w:rPr>
      </w:pPr>
      <w:r>
        <w:rPr>
          <w:lang w:eastAsia="en-GB"/>
        </w:rPr>
        <w:t>For high-throughput</w:t>
      </w:r>
      <w:r w:rsidR="00EA2935">
        <w:rPr>
          <w:lang w:eastAsia="en-GB"/>
        </w:rPr>
        <w:t xml:space="preserve"> and distributed</w:t>
      </w:r>
      <w:r>
        <w:rPr>
          <w:lang w:eastAsia="en-GB"/>
        </w:rPr>
        <w:t xml:space="preserve"> storage and querying</w:t>
      </w:r>
      <w:r w:rsidR="00C2101B">
        <w:rPr>
          <w:lang w:eastAsia="en-GB"/>
        </w:rPr>
        <w:t>,</w:t>
      </w:r>
      <w:r>
        <w:rPr>
          <w:lang w:eastAsia="en-GB"/>
        </w:rPr>
        <w:t xml:space="preserve"> VCF files can be </w:t>
      </w:r>
      <w:r w:rsidR="00821C19">
        <w:rPr>
          <w:lang w:eastAsia="en-GB"/>
        </w:rPr>
        <w:t xml:space="preserve">easily </w:t>
      </w:r>
      <w:r>
        <w:rPr>
          <w:lang w:eastAsia="en-GB"/>
        </w:rPr>
        <w:t>imported into GenomicsDB</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rsidR="000D0BF9">
        <w:rPr>
          <w:lang w:eastAsia="en-GB"/>
        </w:rPr>
        <w:fldChar w:fldCharType="separate"/>
      </w:r>
      <w:r w:rsidR="006F33F2" w:rsidRPr="006F33F2">
        <w:rPr>
          <w:noProof/>
          <w:lang w:eastAsia="en-GB"/>
        </w:rPr>
        <w:t>[30]</w:t>
      </w:r>
      <w:r w:rsidR="000D0BF9">
        <w:rPr>
          <w:lang w:eastAsia="en-GB"/>
        </w:rPr>
        <w:fldChar w:fldCharType="end"/>
      </w:r>
      <w:r w:rsidR="00264E7B">
        <w:rPr>
          <w:lang w:eastAsia="en-GB"/>
        </w:rPr>
        <w:t>.</w:t>
      </w:r>
    </w:p>
    <w:p w14:paraId="4FE7576C" w14:textId="77777777" w:rsidR="00E112AE" w:rsidRPr="00E112AE" w:rsidRDefault="00E112AE" w:rsidP="00F808C4"/>
    <w:p w14:paraId="0B323A64" w14:textId="6B18E04C" w:rsidR="002C4FF7" w:rsidRPr="00C16AAF" w:rsidRDefault="00DF2ECF" w:rsidP="0084695C">
      <w:pPr>
        <w:pStyle w:val="Heading3"/>
      </w:pPr>
      <w:r w:rsidRPr="00C16AAF">
        <w:t>Query p</w:t>
      </w:r>
      <w:r w:rsidR="002C4FF7" w:rsidRPr="00C16AAF">
        <w:t>erformance</w:t>
      </w:r>
      <w:r w:rsidR="006345A8">
        <w:t xml:space="preserve"> </w:t>
      </w:r>
      <w:r w:rsidR="007741CB">
        <w:t>of GWAS VCF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3FEE9AEF" w:rsidR="00707E54" w:rsidRDefault="00BB4A6D" w:rsidP="001F38CC">
      <w:pPr>
        <w:rPr>
          <w:lang w:val="en-US"/>
        </w:rPr>
      </w:pPr>
      <w:r>
        <w:rPr>
          <w:lang w:val="en-US"/>
        </w:rPr>
        <w:lastRenderedPageBreak/>
        <w:t>The fastest mean runtime to extract a</w:t>
      </w:r>
      <w:r w:rsidR="00824504">
        <w:rPr>
          <w:lang w:val="en-US"/>
        </w:rPr>
        <w:t xml:space="preserve"> single</w:t>
      </w:r>
      <w:r>
        <w:rPr>
          <w:lang w:val="en-US"/>
        </w:rPr>
        <w:t xml:space="preserve"> variant by dbSNP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rsidx </w:t>
      </w:r>
      <w:r w:rsidR="00C61154">
        <w:rPr>
          <w:lang w:val="en-US"/>
        </w:rPr>
        <w:fldChar w:fldCharType="begin" w:fldLock="1"/>
      </w:r>
      <w:r w:rsidR="006F33F2">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C61154">
        <w:rPr>
          <w:lang w:val="en-US"/>
        </w:rPr>
        <w:fldChar w:fldCharType="separate"/>
      </w:r>
      <w:r w:rsidR="00163A9D" w:rsidRPr="00163A9D">
        <w:rPr>
          <w:noProof/>
          <w:lang w:val="en-US"/>
        </w:rPr>
        <w:t>[22]</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bcftools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bcftools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784B7D64" w14:textId="3C1EA777" w:rsidR="00FE0733" w:rsidRDefault="00A766ED" w:rsidP="00531DC7">
      <w:r>
        <w:t xml:space="preserve">We </w:t>
      </w:r>
      <w:r w:rsidR="00456F63">
        <w:t>introduced</w:t>
      </w:r>
      <w:r>
        <w:t xml:space="preserve"> a specification for storing GWAS summary statistics </w:t>
      </w:r>
      <w:r w:rsidR="00D4594B">
        <w:t xml:space="preserve">using the </w:t>
      </w:r>
      <w:ins w:id="102" w:author="Tom Gaunt" w:date="2020-03-15T13:17:00Z">
        <w:r w:rsidR="00F63907">
          <w:t xml:space="preserve">established and widely-used </w:t>
        </w:r>
      </w:ins>
      <w:r>
        <w:t>VCF</w:t>
      </w:r>
      <w:r w:rsidR="00D4594B">
        <w:t xml:space="preserve"> format</w:t>
      </w:r>
      <w:r w:rsidR="00BE44DA">
        <w:t>.</w:t>
      </w:r>
      <w:r w:rsidR="003220BF">
        <w:t xml:space="preserve"> </w:t>
      </w:r>
      <w:r w:rsidR="00F56D25">
        <w:t>Th</w:t>
      </w:r>
      <w:r w:rsidR="00F9648D">
        <w:t xml:space="preserve">is approach </w:t>
      </w:r>
      <w:r w:rsidR="000725D4">
        <w:t xml:space="preserve">has many advantages over existing </w:t>
      </w:r>
      <w:r w:rsidR="00A66FE9">
        <w:t>solutions:</w:t>
      </w:r>
      <w:r w:rsidR="00FE0733">
        <w:t xml:space="preserve"> </w:t>
      </w:r>
      <w:r w:rsidR="00EF4C96">
        <w:t xml:space="preserve">provides established </w:t>
      </w:r>
      <w:r w:rsidR="00F9648D">
        <w:t>methods</w:t>
      </w:r>
      <w:r w:rsidR="00EF4C96">
        <w:t xml:space="preserve"> for </w:t>
      </w:r>
      <w:r w:rsidR="000725D4">
        <w:t>handl</w:t>
      </w:r>
      <w:r w:rsidR="00EF4C96">
        <w:t>ing</w:t>
      </w:r>
      <w:r w:rsidR="000725D4">
        <w:t xml:space="preserve"> </w:t>
      </w:r>
      <w:r w:rsidR="00FE0733">
        <w:t>complex variation</w:t>
      </w:r>
      <w:r w:rsidR="00C2243D">
        <w:t xml:space="preserve"> (multiallelic and insertion-deletion variants)</w:t>
      </w:r>
      <w:r w:rsidR="00EF4C96">
        <w:t xml:space="preserve">, format validation to ensure data integrity, </w:t>
      </w:r>
      <w:r w:rsidR="003B79AB">
        <w:t>compatibility</w:t>
      </w:r>
      <w:r w:rsidR="004145EA">
        <w:t xml:space="preserve"> with existing open-source tools, human readable, compressed and rapid to query.</w:t>
      </w:r>
    </w:p>
    <w:p w14:paraId="4D7BF08F" w14:textId="26C87312" w:rsidR="0005259E" w:rsidRDefault="0005259E" w:rsidP="00531DC7"/>
    <w:p w14:paraId="72F33A33" w14:textId="4F29E1D2" w:rsidR="0005259E" w:rsidRDefault="0005259E" w:rsidP="00531DC7">
      <w:r>
        <w:t xml:space="preserve">Simulations of query performance suggest VCF is </w:t>
      </w:r>
      <w:del w:id="103" w:author="Tom Gaunt" w:date="2020-03-15T13:17:00Z">
        <w:r w:rsidR="00387AF4" w:rsidDel="0008171A">
          <w:delText>inordinately</w:delText>
        </w:r>
        <w:r w:rsidDel="0008171A">
          <w:delText xml:space="preserve"> </w:delText>
        </w:r>
      </w:del>
      <w:ins w:id="104" w:author="Tom Gaunt" w:date="2020-03-15T13:17:00Z">
        <w:r w:rsidR="0008171A">
          <w:t xml:space="preserve">substantially </w:t>
        </w:r>
      </w:ins>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ins w:id="105" w:author="Tom Gaunt" w:date="2020-03-15T13:18:00Z">
        <w:r w:rsidR="0008171A">
          <w:t xml:space="preserve">using </w:t>
        </w:r>
      </w:ins>
      <w:del w:id="106" w:author="Tom Gaunt" w:date="2020-03-15T13:18:00Z">
        <w:r w:rsidDel="0008171A">
          <w:delText>flag</w:delText>
        </w:r>
        <w:r w:rsidR="00DE025F" w:rsidDel="0008171A">
          <w:delText>ged</w:delText>
        </w:r>
        <w:r w:rsidDel="0008171A">
          <w:delText xml:space="preserve"> </w:delText>
        </w:r>
      </w:del>
      <w:ins w:id="107" w:author="Tom Gaunt" w:date="2020-03-15T13:18:00Z">
        <w:r w:rsidR="0008171A">
          <w:t xml:space="preserve">flags for </w:t>
        </w:r>
      </w:ins>
      <w:r>
        <w:t xml:space="preserve">variants below </w:t>
      </w:r>
      <w:r w:rsidR="00DE025F">
        <w:t>pre</w:t>
      </w:r>
      <w:r>
        <w:t xml:space="preserve">specified thresholds if the exact value </w:t>
      </w:r>
      <w:r w:rsidR="00DE025F">
        <w:t>is</w:t>
      </w:r>
      <w:r>
        <w:t xml:space="preserve"> unimportant. For example, all variants at genome-wide significance (P=5e-8) or </w:t>
      </w:r>
      <w:del w:id="108" w:author="Tom Gaunt" w:date="2020-03-15T13:18:00Z">
        <w:r w:rsidDel="0008171A">
          <w:delText>suggestive association</w:delText>
        </w:r>
      </w:del>
      <w:ins w:id="109" w:author="Tom Gaunt" w:date="2020-03-15T13:18:00Z">
        <w:r w:rsidR="0008171A">
          <w:t>a more relaxed threshold</w:t>
        </w:r>
      </w:ins>
      <w:r>
        <w:t xml:space="preserve"> (</w:t>
      </w:r>
      <w:ins w:id="110" w:author="Tom Gaunt" w:date="2020-03-15T13:18:00Z">
        <w:r w:rsidR="0008171A">
          <w:t xml:space="preserve">e.g. </w:t>
        </w:r>
      </w:ins>
      <w:r>
        <w:t xml:space="preserve">P=5e-5). Alternatively, VCF files could be loaded into a dedicated database such as GenomicsDB </w:t>
      </w:r>
      <w:r>
        <w:fldChar w:fldCharType="begin" w:fldLock="1"/>
      </w:r>
      <w:r w:rsidR="008C623E">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fldChar w:fldCharType="separate"/>
      </w:r>
      <w:r w:rsidR="006F33F2" w:rsidRPr="006F33F2">
        <w:rPr>
          <w:noProof/>
        </w:rPr>
        <w:t>[30]</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1BAA6A1" w:rsidR="00A766ED" w:rsidRDefault="006016D5" w:rsidP="00531DC7">
      <w:r>
        <w:t>To encourage adoption</w:t>
      </w:r>
      <w:r w:rsidR="00DF423F">
        <w:t>,</w:t>
      </w:r>
      <w:r>
        <w:t xml:space="preserve"> we developed </w:t>
      </w:r>
      <w:r w:rsidR="0015439A">
        <w:t xml:space="preserve">open-source </w:t>
      </w:r>
      <w:r>
        <w:t>tools</w:t>
      </w:r>
      <w:r w:rsidR="00FE55E4">
        <w:t>:</w:t>
      </w:r>
      <w:r>
        <w:t xml:space="preserve"> for mapping tabular data to VCF (Gwas2VCF)</w:t>
      </w:r>
      <w:r w:rsidR="00D34DB1">
        <w:t xml:space="preserve"> including </w:t>
      </w:r>
      <w:ins w:id="111" w:author="Tom Gaunt" w:date="2020-03-15T13:19:00Z">
        <w:r w:rsidR="0008171A">
          <w:t xml:space="preserve">a </w:t>
        </w:r>
      </w:ins>
      <w:r w:rsidR="00D34DB1">
        <w:t>web interface</w:t>
      </w:r>
      <w:r w:rsidR="00D115DB">
        <w:t>, libraries for reading GWAS-VCF files using R or Python3 and processing data for secondary analysis using R (</w:t>
      </w:r>
      <w:r w:rsidR="001C18FB">
        <w:t>gwasglue</w:t>
      </w:r>
      <w:r w:rsidR="00D115DB">
        <w:t>)</w:t>
      </w:r>
      <w:r w:rsidR="00E86E66">
        <w:t>. Additionally, we made available over 10,000 complete GWAS summary statistics in VCF format</w:t>
      </w:r>
      <w:r w:rsidR="00E30329">
        <w:t xml:space="preserve"> (links below)</w:t>
      </w:r>
      <w:r w:rsidR="00E11A0D">
        <w:t>.</w:t>
      </w:r>
      <w:r w:rsidR="00387AF4">
        <w:t xml:space="preserve"> We encourage users to provide feedback via the issue pages.</w:t>
      </w:r>
    </w:p>
    <w:p w14:paraId="76FD2B7E" w14:textId="045A2475" w:rsidR="004645F4" w:rsidRDefault="004645F4" w:rsidP="00C4290D">
      <w:pPr>
        <w:rPr>
          <w:rFonts w:cstheme="minorHAnsi"/>
          <w:lang w:val="en-US"/>
        </w:rPr>
      </w:pPr>
    </w:p>
    <w:p w14:paraId="11354A97" w14:textId="026674D7" w:rsidR="003B658F" w:rsidRPr="00625E59" w:rsidRDefault="003B658F" w:rsidP="006E0573">
      <w:pPr>
        <w:pStyle w:val="Heading2"/>
        <w:rPr>
          <w:lang w:val="en-US"/>
        </w:rPr>
      </w:pPr>
      <w:r w:rsidRPr="00625E59">
        <w:rPr>
          <w:lang w:val="en-US"/>
        </w:rPr>
        <w:t>Specification</w:t>
      </w:r>
    </w:p>
    <w:p w14:paraId="37F6FF25" w14:textId="19A6F6C0" w:rsidR="003B658F" w:rsidRDefault="003B658F" w:rsidP="00C4290D">
      <w:pPr>
        <w:rPr>
          <w:rFonts w:cstheme="minorHAnsi"/>
          <w:lang w:val="en-US"/>
        </w:rPr>
      </w:pPr>
    </w:p>
    <w:p w14:paraId="3554E217" w14:textId="724FAE50" w:rsidR="003B658F" w:rsidRDefault="003B658F" w:rsidP="00C4290D">
      <w:pPr>
        <w:rPr>
          <w:rFonts w:cstheme="minorHAnsi"/>
          <w:lang w:val="en-US"/>
        </w:rPr>
      </w:pPr>
      <w:r>
        <w:rPr>
          <w:rFonts w:cstheme="minorHAnsi"/>
          <w:lang w:val="en-US"/>
        </w:rPr>
        <w:t>Available from</w:t>
      </w:r>
      <w:r w:rsidR="00973E26">
        <w:rPr>
          <w:rFonts w:cstheme="minorHAnsi"/>
          <w:lang w:val="en-US"/>
        </w:rPr>
        <w:t>:</w:t>
      </w:r>
      <w:r w:rsidR="003619C7">
        <w:rPr>
          <w:rFonts w:cstheme="minorHAnsi"/>
          <w:lang w:val="en-US"/>
        </w:rPr>
        <w:t xml:space="preserve"> </w:t>
      </w:r>
      <w:hyperlink r:id="rId16" w:history="1">
        <w:r w:rsidR="00AD40D0" w:rsidRPr="00CC17B8">
          <w:rPr>
            <w:rStyle w:val="Hyperlink"/>
            <w:rFonts w:cstheme="minorHAnsi"/>
            <w:lang w:val="en-US"/>
          </w:rPr>
          <w:t>https://github.com/MRCIEU/gwas-vcf-spec</w:t>
        </w:r>
      </w:hyperlink>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lastRenderedPageBreak/>
        <w:t xml:space="preserve">Data </w:t>
      </w:r>
      <w:r w:rsidRPr="00625E59">
        <w:rPr>
          <w:lang w:val="en-US"/>
        </w:rPr>
        <w:t>availability</w:t>
      </w:r>
    </w:p>
    <w:p w14:paraId="1F35DE42" w14:textId="77777777" w:rsidR="004E4EC1" w:rsidRDefault="004E4EC1" w:rsidP="00077BA1">
      <w:pPr>
        <w:rPr>
          <w:lang w:val="en-US"/>
        </w:rPr>
      </w:pPr>
    </w:p>
    <w:p w14:paraId="607A6B1D" w14:textId="0106F333" w:rsidR="00E9604B" w:rsidRDefault="00E9604B" w:rsidP="00077BA1">
      <w:r>
        <w:rPr>
          <w:lang w:val="en-US"/>
        </w:rPr>
        <w:t xml:space="preserve">Full summary statistics for over 10,000 </w:t>
      </w:r>
      <w:r w:rsidR="009A2B8B">
        <w:rPr>
          <w:lang w:val="en-US"/>
        </w:rPr>
        <w:t xml:space="preserve">GWAS in VCF format </w:t>
      </w:r>
      <w:ins w:id="112" w:author="Tom Gaunt" w:date="2020-03-15T13:19:00Z">
        <w:r w:rsidR="0008171A">
          <w:rPr>
            <w:lang w:val="en-US"/>
          </w:rPr>
          <w:t xml:space="preserve">are </w:t>
        </w:r>
      </w:ins>
      <w:r w:rsidR="009A2B8B">
        <w:rPr>
          <w:lang w:val="en-US"/>
        </w:rPr>
        <w:t>available from the IEU GWAS Database</w:t>
      </w:r>
      <w:r w:rsidR="00A368D5">
        <w:rPr>
          <w:lang w:val="en-US"/>
        </w:rPr>
        <w:t xml:space="preserve"> (</w:t>
      </w:r>
      <w:hyperlink r:id="rId17"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Wellcome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95C17E6" w14:textId="34A6277A" w:rsidR="00A41EE1" w:rsidRPr="00A41EE1" w:rsidRDefault="002F2B68" w:rsidP="00A41EE1">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A41EE1" w:rsidRPr="00A41EE1">
        <w:rPr>
          <w:rFonts w:ascii="Calibri" w:hAnsi="Calibri" w:cs="Calibri"/>
          <w:noProof/>
        </w:rPr>
        <w:t>[1]</w:t>
      </w:r>
      <w:r w:rsidR="00A41EE1" w:rsidRPr="00A41EE1">
        <w:rPr>
          <w:rFonts w:ascii="Calibri" w:hAnsi="Calibri" w:cs="Calibri"/>
          <w:noProof/>
        </w:rPr>
        <w:tab/>
        <w:t xml:space="preserve">P. M. Visscher </w:t>
      </w:r>
      <w:r w:rsidR="00A41EE1" w:rsidRPr="00A41EE1">
        <w:rPr>
          <w:rFonts w:ascii="Calibri" w:hAnsi="Calibri" w:cs="Calibri"/>
          <w:i/>
          <w:iCs/>
          <w:noProof/>
        </w:rPr>
        <w:t>et al.</w:t>
      </w:r>
      <w:r w:rsidR="00A41EE1" w:rsidRPr="00A41EE1">
        <w:rPr>
          <w:rFonts w:ascii="Calibri" w:hAnsi="Calibri" w:cs="Calibri"/>
          <w:noProof/>
        </w:rPr>
        <w:t xml:space="preserve">, “10 Years of GWAS Discovery: Biology, Function, and Translation,” </w:t>
      </w:r>
      <w:r w:rsidR="00A41EE1" w:rsidRPr="00A41EE1">
        <w:rPr>
          <w:rFonts w:ascii="Calibri" w:hAnsi="Calibri" w:cs="Calibri"/>
          <w:i/>
          <w:iCs/>
          <w:noProof/>
        </w:rPr>
        <w:t>American Journal of Human Genetics</w:t>
      </w:r>
      <w:r w:rsidR="00A41EE1" w:rsidRPr="00A41EE1">
        <w:rPr>
          <w:rFonts w:ascii="Calibri" w:hAnsi="Calibri" w:cs="Calibri"/>
          <w:noProof/>
        </w:rPr>
        <w:t>, vol. 101, no. 1. Cell Press, pp. 5–22, 06-Jul-2017.</w:t>
      </w:r>
    </w:p>
    <w:p w14:paraId="7D0D964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w:t>
      </w:r>
      <w:r w:rsidRPr="00A41EE1">
        <w:rPr>
          <w:rFonts w:ascii="Calibri" w:hAnsi="Calibri" w:cs="Calibri"/>
          <w:noProof/>
        </w:rPr>
        <w:tab/>
        <w:t xml:space="preserve">L. Hou and H. Zhao, “A review of post-GWAS prioritization approaches,” </w:t>
      </w:r>
      <w:r w:rsidRPr="00A41EE1">
        <w:rPr>
          <w:rFonts w:ascii="Calibri" w:hAnsi="Calibri" w:cs="Calibri"/>
          <w:i/>
          <w:iCs/>
          <w:noProof/>
        </w:rPr>
        <w:t>Front. Genet.</w:t>
      </w:r>
      <w:r w:rsidRPr="00A41EE1">
        <w:rPr>
          <w:rFonts w:ascii="Calibri" w:hAnsi="Calibri" w:cs="Calibri"/>
          <w:noProof/>
        </w:rPr>
        <w:t>, vol. 4, no. DEC, p. 280, Dec. 2013.</w:t>
      </w:r>
    </w:p>
    <w:p w14:paraId="0D4B768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w:t>
      </w:r>
      <w:r w:rsidRPr="00A41EE1">
        <w:rPr>
          <w:rFonts w:ascii="Calibri" w:hAnsi="Calibri" w:cs="Calibri"/>
          <w:noProof/>
        </w:rPr>
        <w:tab/>
        <w:t xml:space="preserve">G. D. Smith and S. Ebrahim, “‘Mendelian randomization’: Can genetic epidemiology contribute to understanding environmental determinants of disease?,” </w:t>
      </w:r>
      <w:r w:rsidRPr="00A41EE1">
        <w:rPr>
          <w:rFonts w:ascii="Calibri" w:hAnsi="Calibri" w:cs="Calibri"/>
          <w:i/>
          <w:iCs/>
          <w:noProof/>
        </w:rPr>
        <w:t>International Journal of Epidemiology</w:t>
      </w:r>
      <w:r w:rsidRPr="00A41EE1">
        <w:rPr>
          <w:rFonts w:ascii="Calibri" w:hAnsi="Calibri" w:cs="Calibri"/>
          <w:noProof/>
        </w:rPr>
        <w:t>. 2003.</w:t>
      </w:r>
    </w:p>
    <w:p w14:paraId="230E738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[4]</w:t>
      </w:r>
      <w:r w:rsidRPr="00A41EE1">
        <w:rPr>
          <w:rFonts w:ascii="Calibri" w:hAnsi="Calibri" w:cs="Calibri"/>
          <w:noProof/>
        </w:rPr>
        <w:tab/>
        <w:t xml:space="preserve">B. Bulik-Sullivan </w:t>
      </w:r>
      <w:r w:rsidRPr="00A41EE1">
        <w:rPr>
          <w:rFonts w:ascii="Calibri" w:hAnsi="Calibri" w:cs="Calibri"/>
          <w:i/>
          <w:iCs/>
          <w:noProof/>
        </w:rPr>
        <w:t>et al.</w:t>
      </w:r>
      <w:r w:rsidRPr="00A41EE1">
        <w:rPr>
          <w:rFonts w:ascii="Calibri" w:hAnsi="Calibri" w:cs="Calibri"/>
          <w:noProof/>
        </w:rPr>
        <w:t xml:space="preserve">, “LD score regression distinguishes confounding from polygenicity in genome-wide association studies,” </w:t>
      </w:r>
      <w:r w:rsidRPr="00A41EE1">
        <w:rPr>
          <w:rFonts w:ascii="Calibri" w:hAnsi="Calibri" w:cs="Calibri"/>
          <w:i/>
          <w:iCs/>
          <w:noProof/>
        </w:rPr>
        <w:t>Nat. Genet.</w:t>
      </w:r>
      <w:r w:rsidRPr="00A41EE1">
        <w:rPr>
          <w:rFonts w:ascii="Calibri" w:hAnsi="Calibri" w:cs="Calibri"/>
          <w:noProof/>
        </w:rPr>
        <w:t>, 2015.</w:t>
      </w:r>
    </w:p>
    <w:p w14:paraId="7C71F5A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[5]</w:t>
      </w:r>
      <w:r w:rsidRPr="00A41EE1">
        <w:rPr>
          <w:rFonts w:ascii="Calibri" w:hAnsi="Calibri" w:cs="Calibri"/>
          <w:noProof/>
        </w:rPr>
        <w:tab/>
        <w:t xml:space="preserve">J. Yang, J. Zeng, M. E. Goddard, N. R. Wray, and P. M. Visscher, “Concepts, estimation and interpretation of SNP-based heritability,” </w:t>
      </w:r>
      <w:r w:rsidRPr="00A41EE1">
        <w:rPr>
          <w:rFonts w:ascii="Calibri" w:hAnsi="Calibri" w:cs="Calibri"/>
          <w:i/>
          <w:iCs/>
          <w:noProof/>
        </w:rPr>
        <w:t>Nature Genetics</w:t>
      </w:r>
      <w:r w:rsidRPr="00A41EE1">
        <w:rPr>
          <w:rFonts w:ascii="Calibri" w:hAnsi="Calibri" w:cs="Calibri"/>
          <w:noProof/>
        </w:rPr>
        <w:t>, vol. 49, no. 9. Nature Publishing Group, pp. 1304–1310, 01-Sep-2017.</w:t>
      </w:r>
    </w:p>
    <w:p w14:paraId="3AE8EC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[6]</w:t>
      </w:r>
      <w:r w:rsidRPr="00A41EE1">
        <w:rPr>
          <w:rFonts w:ascii="Calibri" w:hAnsi="Calibri" w:cs="Calibri"/>
          <w:noProof/>
        </w:rPr>
        <w:tab/>
        <w:t xml:space="preserve">S. Purcell </w:t>
      </w:r>
      <w:r w:rsidRPr="00A41EE1">
        <w:rPr>
          <w:rFonts w:ascii="Calibri" w:hAnsi="Calibri" w:cs="Calibri"/>
          <w:i/>
          <w:iCs/>
          <w:noProof/>
        </w:rPr>
        <w:t>et al.</w:t>
      </w:r>
      <w:r w:rsidRPr="00A41EE1">
        <w:rPr>
          <w:rFonts w:ascii="Calibri" w:hAnsi="Calibri" w:cs="Calibri"/>
          <w:noProof/>
        </w:rPr>
        <w:t xml:space="preserve">, “PLINK: A tool set for whole-genome association and population-based linkage analyses,” </w:t>
      </w:r>
      <w:r w:rsidRPr="00A41EE1">
        <w:rPr>
          <w:rFonts w:ascii="Calibri" w:hAnsi="Calibri" w:cs="Calibri"/>
          <w:i/>
          <w:iCs/>
          <w:noProof/>
        </w:rPr>
        <w:t>Am. J. Hum. Genet.</w:t>
      </w:r>
      <w:r w:rsidRPr="00A41EE1">
        <w:rPr>
          <w:rFonts w:ascii="Calibri" w:hAnsi="Calibri" w:cs="Calibri"/>
          <w:noProof/>
        </w:rPr>
        <w:t>, 2007.</w:t>
      </w:r>
    </w:p>
    <w:p w14:paraId="14B9F16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[7]</w:t>
      </w:r>
      <w:r w:rsidRPr="00A41EE1">
        <w:rPr>
          <w:rFonts w:ascii="Calibri" w:hAnsi="Calibri" w:cs="Calibri"/>
          <w:noProof/>
        </w:rPr>
        <w:tab/>
        <w:t xml:space="preserve">J. Yang, S. H. Lee, M. E. Goddard, and P. M. Visscher, “GCTA: A tool for genome-wide complex trait analysis,” </w:t>
      </w:r>
      <w:r w:rsidRPr="00A41EE1">
        <w:rPr>
          <w:rFonts w:ascii="Calibri" w:hAnsi="Calibri" w:cs="Calibri"/>
          <w:i/>
          <w:iCs/>
          <w:noProof/>
        </w:rPr>
        <w:t>Am. J. Hum. Genet.</w:t>
      </w:r>
      <w:r w:rsidRPr="00A41EE1">
        <w:rPr>
          <w:rFonts w:ascii="Calibri" w:hAnsi="Calibri" w:cs="Calibri"/>
          <w:noProof/>
        </w:rPr>
        <w:t>, vol. 88, no. 1, pp. 76–82, Jan. 2011.</w:t>
      </w:r>
    </w:p>
    <w:p w14:paraId="3C6E37C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[8]</w:t>
      </w:r>
      <w:r w:rsidRPr="00A41EE1">
        <w:rPr>
          <w:rFonts w:ascii="Calibri" w:hAnsi="Calibri" w:cs="Calibri"/>
          <w:noProof/>
        </w:rPr>
        <w:tab/>
        <w:t xml:space="preserve">P. R. Loh </w:t>
      </w:r>
      <w:r w:rsidRPr="00A41EE1">
        <w:rPr>
          <w:rFonts w:ascii="Calibri" w:hAnsi="Calibri" w:cs="Calibri"/>
          <w:i/>
          <w:iCs/>
          <w:noProof/>
        </w:rPr>
        <w:t>et al.</w:t>
      </w:r>
      <w:r w:rsidRPr="00A41EE1">
        <w:rPr>
          <w:rFonts w:ascii="Calibri" w:hAnsi="Calibri" w:cs="Calibri"/>
          <w:noProof/>
        </w:rPr>
        <w:t xml:space="preserve">, “Efficient Bayesian mixed-model analysis increases association power in large cohorts,” </w:t>
      </w:r>
      <w:r w:rsidRPr="00A41EE1">
        <w:rPr>
          <w:rFonts w:ascii="Calibri" w:hAnsi="Calibri" w:cs="Calibri"/>
          <w:i/>
          <w:iCs/>
          <w:noProof/>
        </w:rPr>
        <w:t>Nat. Genet.</w:t>
      </w:r>
      <w:r w:rsidRPr="00A41EE1">
        <w:rPr>
          <w:rFonts w:ascii="Calibri" w:hAnsi="Calibri" w:cs="Calibri"/>
          <w:noProof/>
        </w:rPr>
        <w:t>, vol. 47, no. 3, pp. 284–290, Feb. 2015.</w:t>
      </w:r>
    </w:p>
    <w:p w14:paraId="6B5EE52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[9]</w:t>
      </w:r>
      <w:r w:rsidRPr="00A41EE1">
        <w:rPr>
          <w:rFonts w:ascii="Calibri" w:hAnsi="Calibri" w:cs="Calibri"/>
          <w:noProof/>
        </w:rPr>
        <w:tab/>
        <w:t xml:space="preserve">X. Zhou and M. Stephens, “Genome-wide efficient mixed-model analysis for association studies,” </w:t>
      </w:r>
      <w:r w:rsidRPr="00A41EE1">
        <w:rPr>
          <w:rFonts w:ascii="Calibri" w:hAnsi="Calibri" w:cs="Calibri"/>
          <w:i/>
          <w:iCs/>
          <w:noProof/>
        </w:rPr>
        <w:t>Nat. Genet.</w:t>
      </w:r>
      <w:r w:rsidRPr="00A41EE1">
        <w:rPr>
          <w:rFonts w:ascii="Calibri" w:hAnsi="Calibri" w:cs="Calibri"/>
          <w:noProof/>
        </w:rPr>
        <w:t>, vol. 44, no. 7, pp. 821–824, Jul. 2012.</w:t>
      </w:r>
    </w:p>
    <w:p w14:paraId="328AA9F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[10]</w:t>
      </w:r>
      <w:r w:rsidRPr="00A41EE1">
        <w:rPr>
          <w:rFonts w:ascii="Calibri" w:hAnsi="Calibri" w:cs="Calibri"/>
          <w:noProof/>
        </w:rPr>
        <w:tab/>
        <w:t xml:space="preserve">C. J. Willer, Y. Li, and G. R. Abecasis, “METAL: fast and efficient meta-analysis of genomewide association scans,” </w:t>
      </w:r>
      <w:r w:rsidRPr="00A41EE1">
        <w:rPr>
          <w:rFonts w:ascii="Calibri" w:hAnsi="Calibri" w:cs="Calibri"/>
          <w:i/>
          <w:iCs/>
          <w:noProof/>
        </w:rPr>
        <w:t>Bioinforma. Appl. NOTE</w:t>
      </w:r>
      <w:r w:rsidRPr="00A41EE1">
        <w:rPr>
          <w:rFonts w:ascii="Calibri" w:hAnsi="Calibri" w:cs="Calibri"/>
          <w:noProof/>
        </w:rPr>
        <w:t>, vol. 26, no. 17, pp. 2190–2191, 2010.</w:t>
      </w:r>
    </w:p>
    <w:p w14:paraId="0CA65E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[11]</w:t>
      </w:r>
      <w:r w:rsidRPr="00A41EE1">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A41EE1">
        <w:rPr>
          <w:rFonts w:ascii="Calibri" w:hAnsi="Calibri" w:cs="Calibri"/>
          <w:i/>
          <w:iCs/>
          <w:noProof/>
        </w:rPr>
        <w:t>Int. J. Epidemiol.</w:t>
      </w:r>
      <w:r w:rsidRPr="00A41EE1">
        <w:rPr>
          <w:rFonts w:ascii="Calibri" w:hAnsi="Calibri" w:cs="Calibri"/>
          <w:noProof/>
        </w:rPr>
        <w:t>, pp. 1717–1726, 2016.</w:t>
      </w:r>
    </w:p>
    <w:p w14:paraId="657836E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[12]</w:t>
      </w:r>
      <w:r w:rsidRPr="00A41EE1">
        <w:rPr>
          <w:rFonts w:ascii="Calibri" w:hAnsi="Calibri" w:cs="Calibri"/>
          <w:noProof/>
        </w:rPr>
        <w:tab/>
        <w:t xml:space="preserve">A. Buniello </w:t>
      </w:r>
      <w:r w:rsidRPr="00A41EE1">
        <w:rPr>
          <w:rFonts w:ascii="Calibri" w:hAnsi="Calibri" w:cs="Calibri"/>
          <w:i/>
          <w:iCs/>
          <w:noProof/>
        </w:rPr>
        <w:t>et al.</w:t>
      </w:r>
      <w:r w:rsidRPr="00A41EE1">
        <w:rPr>
          <w:rFonts w:ascii="Calibri" w:hAnsi="Calibri" w:cs="Calibri"/>
          <w:noProof/>
        </w:rPr>
        <w:t xml:space="preserve">, “The NHGRI-EBI GWAS Catalog of published genome-wide association studies, targeted arrays and summary statistics 2019,” </w:t>
      </w:r>
      <w:r w:rsidRPr="00A41EE1">
        <w:rPr>
          <w:rFonts w:ascii="Calibri" w:hAnsi="Calibri" w:cs="Calibri"/>
          <w:i/>
          <w:iCs/>
          <w:noProof/>
        </w:rPr>
        <w:t>Nucleic Acids Res.</w:t>
      </w:r>
      <w:r w:rsidRPr="00A41EE1">
        <w:rPr>
          <w:rFonts w:ascii="Calibri" w:hAnsi="Calibri" w:cs="Calibri"/>
          <w:noProof/>
        </w:rPr>
        <w:t>, vol. 47, no. D1, pp. D1005–D1012, Jan. 2019.</w:t>
      </w:r>
    </w:p>
    <w:p w14:paraId="4FDED8C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[13]</w:t>
      </w:r>
      <w:r w:rsidRPr="00A41EE1">
        <w:rPr>
          <w:rFonts w:ascii="Calibri" w:hAnsi="Calibri" w:cs="Calibri"/>
          <w:noProof/>
        </w:rPr>
        <w:tab/>
        <w:t xml:space="preserve">Z. Zhu </w:t>
      </w:r>
      <w:r w:rsidRPr="00A41EE1">
        <w:rPr>
          <w:rFonts w:ascii="Calibri" w:hAnsi="Calibri" w:cs="Calibri"/>
          <w:i/>
          <w:iCs/>
          <w:noProof/>
        </w:rPr>
        <w:t>et al.</w:t>
      </w:r>
      <w:r w:rsidRPr="00A41EE1">
        <w:rPr>
          <w:rFonts w:ascii="Calibri" w:hAnsi="Calibri" w:cs="Calibri"/>
          <w:noProof/>
        </w:rPr>
        <w:t xml:space="preserve">, “Integration of summary data from GWAS and eQTL studies predicts complex trait gene targets,” </w:t>
      </w:r>
      <w:r w:rsidRPr="00A41EE1">
        <w:rPr>
          <w:rFonts w:ascii="Calibri" w:hAnsi="Calibri" w:cs="Calibri"/>
          <w:i/>
          <w:iCs/>
          <w:noProof/>
        </w:rPr>
        <w:t>Nat. Genet.</w:t>
      </w:r>
      <w:r w:rsidRPr="00A41EE1">
        <w:rPr>
          <w:rFonts w:ascii="Calibri" w:hAnsi="Calibri" w:cs="Calibri"/>
          <w:noProof/>
        </w:rPr>
        <w:t>, vol. 48, no. 5, pp. 481–487, May 2016.</w:t>
      </w:r>
    </w:p>
    <w:p w14:paraId="332EAE6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[14]</w:t>
      </w:r>
      <w:r w:rsidRPr="00A41EE1">
        <w:rPr>
          <w:rFonts w:ascii="Calibri" w:hAnsi="Calibri" w:cs="Calibri"/>
          <w:noProof/>
        </w:rPr>
        <w:tab/>
        <w:t>“The Variant Call Format (VCF) Version 4.2 Specification,” 2019.</w:t>
      </w:r>
    </w:p>
    <w:p w14:paraId="20E6293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[15]</w:t>
      </w:r>
      <w:r w:rsidRPr="00A41EE1">
        <w:rPr>
          <w:rFonts w:ascii="Calibri" w:hAnsi="Calibri" w:cs="Calibri"/>
          <w:noProof/>
        </w:rPr>
        <w:tab/>
        <w:t xml:space="preserve">P. Danecek </w:t>
      </w:r>
      <w:r w:rsidRPr="00A41EE1">
        <w:rPr>
          <w:rFonts w:ascii="Calibri" w:hAnsi="Calibri" w:cs="Calibri"/>
          <w:i/>
          <w:iCs/>
          <w:noProof/>
        </w:rPr>
        <w:t>et al.</w:t>
      </w:r>
      <w:r w:rsidRPr="00A41EE1">
        <w:rPr>
          <w:rFonts w:ascii="Calibri" w:hAnsi="Calibri" w:cs="Calibri"/>
          <w:noProof/>
        </w:rPr>
        <w:t xml:space="preserve">, “The variant call format and VCFtools,” </w:t>
      </w:r>
      <w:r w:rsidRPr="00A41EE1">
        <w:rPr>
          <w:rFonts w:ascii="Calibri" w:hAnsi="Calibri" w:cs="Calibri"/>
          <w:i/>
          <w:iCs/>
          <w:noProof/>
        </w:rPr>
        <w:t>Bioinformatics</w:t>
      </w:r>
      <w:r w:rsidRPr="00A41EE1">
        <w:rPr>
          <w:rFonts w:ascii="Calibri" w:hAnsi="Calibri" w:cs="Calibri"/>
          <w:noProof/>
        </w:rPr>
        <w:t>, vol. 27, no. 15, pp. 2156–2158, Aug. 2011.</w:t>
      </w:r>
    </w:p>
    <w:p w14:paraId="38C73357"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[16]</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“The MR-base platform supports systematic causal inference across the human phenome,” </w:t>
      </w:r>
      <w:r w:rsidRPr="00A41EE1">
        <w:rPr>
          <w:rFonts w:ascii="Calibri" w:hAnsi="Calibri" w:cs="Calibri"/>
          <w:i/>
          <w:iCs/>
          <w:noProof/>
        </w:rPr>
        <w:t>Elife</w:t>
      </w:r>
      <w:r w:rsidRPr="00A41EE1">
        <w:rPr>
          <w:rFonts w:ascii="Calibri" w:hAnsi="Calibri" w:cs="Calibri"/>
          <w:noProof/>
        </w:rPr>
        <w:t>, vol. 7, May 2018.</w:t>
      </w:r>
    </w:p>
    <w:p w14:paraId="4D0951B8"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[17]</w:t>
      </w:r>
      <w:r w:rsidRPr="00A41EE1">
        <w:rPr>
          <w:rFonts w:ascii="Calibri" w:hAnsi="Calibri" w:cs="Calibri"/>
          <w:noProof/>
        </w:rPr>
        <w:tab/>
        <w:t xml:space="preserve">J. Zheng </w:t>
      </w:r>
      <w:r w:rsidRPr="00A41EE1">
        <w:rPr>
          <w:rFonts w:ascii="Calibri" w:hAnsi="Calibri" w:cs="Calibri"/>
          <w:i/>
          <w:iCs/>
          <w:noProof/>
        </w:rPr>
        <w:t>et al.</w:t>
      </w:r>
      <w:r w:rsidRPr="00A41EE1">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A41EE1">
        <w:rPr>
          <w:rFonts w:ascii="Calibri" w:hAnsi="Calibri" w:cs="Calibri"/>
          <w:i/>
          <w:iCs/>
          <w:noProof/>
        </w:rPr>
        <w:t>Bioinformatics</w:t>
      </w:r>
      <w:r w:rsidRPr="00A41EE1">
        <w:rPr>
          <w:rFonts w:ascii="Calibri" w:hAnsi="Calibri" w:cs="Calibri"/>
          <w:noProof/>
        </w:rPr>
        <w:t>, vol. 33, no. 2, pp. 272–279, 2017.</w:t>
      </w:r>
    </w:p>
    <w:p w14:paraId="7990D3C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[18]</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“Automating Mendelian randomization through machine learning to construct a putative causal map of the human phenome,” </w:t>
      </w:r>
      <w:r w:rsidRPr="00A41EE1">
        <w:rPr>
          <w:rFonts w:ascii="Calibri" w:hAnsi="Calibri" w:cs="Calibri"/>
          <w:i/>
          <w:iCs/>
          <w:noProof/>
        </w:rPr>
        <w:t>bioRxiv</w:t>
      </w:r>
      <w:r w:rsidRPr="00A41EE1">
        <w:rPr>
          <w:rFonts w:ascii="Calibri" w:hAnsi="Calibri" w:cs="Calibri"/>
          <w:noProof/>
        </w:rPr>
        <w:t>, p. 173682., Aug. 2017.</w:t>
      </w:r>
    </w:p>
    <w:p w14:paraId="4418CA76"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[19]</w:t>
      </w:r>
      <w:r w:rsidRPr="00A41EE1">
        <w:rPr>
          <w:rFonts w:ascii="Calibri" w:hAnsi="Calibri" w:cs="Calibri"/>
          <w:noProof/>
        </w:rPr>
        <w:tab/>
        <w:t xml:space="preserve">T. G. Richardson, G. Hemani, T. R. Gaunt, C. L. Relton, and G. Davey Smith, “A </w:t>
      </w:r>
      <w:r w:rsidRPr="00A41EE1">
        <w:rPr>
          <w:rFonts w:ascii="Calibri" w:hAnsi="Calibri" w:cs="Calibri"/>
          <w:noProof/>
        </w:rPr>
        <w:lastRenderedPageBreak/>
        <w:t xml:space="preserve">transcriptome-wide Mendelian randomization study to uncover tissue-dependent regulatory mechanisms across the human phenome,” </w:t>
      </w:r>
      <w:r w:rsidRPr="00A41EE1">
        <w:rPr>
          <w:rFonts w:ascii="Calibri" w:hAnsi="Calibri" w:cs="Calibri"/>
          <w:i/>
          <w:iCs/>
          <w:noProof/>
        </w:rPr>
        <w:t>Nat. Commun.</w:t>
      </w:r>
      <w:r w:rsidRPr="00A41EE1">
        <w:rPr>
          <w:rFonts w:ascii="Calibri" w:hAnsi="Calibri" w:cs="Calibri"/>
          <w:noProof/>
        </w:rPr>
        <w:t>, vol. 11, no. 1, pp. 1–11, Dec. 2020.</w:t>
      </w:r>
    </w:p>
    <w:p w14:paraId="061BFCF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[20]</w:t>
      </w:r>
      <w:r w:rsidRPr="00A41EE1">
        <w:rPr>
          <w:rFonts w:ascii="Calibri" w:hAnsi="Calibri" w:cs="Calibri"/>
          <w:noProof/>
        </w:rPr>
        <w:tab/>
        <w:t xml:space="preserve">T. G. Richardson, S. Harrison, G. Hemani, and G. D. Smith, “An atlas of polygenic risk score associations to highlight putative causal relationships across the human phenome,” </w:t>
      </w:r>
      <w:r w:rsidRPr="00A41EE1">
        <w:rPr>
          <w:rFonts w:ascii="Calibri" w:hAnsi="Calibri" w:cs="Calibri"/>
          <w:i/>
          <w:iCs/>
          <w:noProof/>
        </w:rPr>
        <w:t>Elife</w:t>
      </w:r>
      <w:r w:rsidRPr="00A41EE1">
        <w:rPr>
          <w:rFonts w:ascii="Calibri" w:hAnsi="Calibri" w:cs="Calibri"/>
          <w:noProof/>
        </w:rPr>
        <w:t>, vol. 8, Mar. 2019.</w:t>
      </w:r>
    </w:p>
    <w:p w14:paraId="7AC553D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[21]</w:t>
      </w:r>
      <w:r w:rsidRPr="00A41EE1">
        <w:rPr>
          <w:rFonts w:ascii="Calibri" w:hAnsi="Calibri" w:cs="Calibri"/>
          <w:noProof/>
        </w:rPr>
        <w:tab/>
        <w:t xml:space="preserve">H. Li, “A statistical framework for SNP calling, mutation discovery, association mapping and population genetical parameter estimation from sequencing data.,” </w:t>
      </w:r>
      <w:r w:rsidRPr="00A41EE1">
        <w:rPr>
          <w:rFonts w:ascii="Calibri" w:hAnsi="Calibri" w:cs="Calibri"/>
          <w:i/>
          <w:iCs/>
          <w:noProof/>
        </w:rPr>
        <w:t>Bioinformatics</w:t>
      </w:r>
      <w:r w:rsidRPr="00A41EE1">
        <w:rPr>
          <w:rFonts w:ascii="Calibri" w:hAnsi="Calibri" w:cs="Calibri"/>
          <w:noProof/>
        </w:rPr>
        <w:t>, vol. 27, no. 21, pp. 2987–93, Nov. 2011.</w:t>
      </w:r>
    </w:p>
    <w:p w14:paraId="7F2F634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[22]</w:t>
      </w:r>
      <w:r w:rsidRPr="00A41EE1">
        <w:rPr>
          <w:rFonts w:ascii="Calibri" w:hAnsi="Calibri" w:cs="Calibri"/>
          <w:noProof/>
        </w:rPr>
        <w:tab/>
        <w:t>“bioforensics/rsidx: Library for indexing VCF files for random access searches by rsID.” [Online]. Available: https://github.com/bioforensics/rsidx. [Accessed: 05-Mar-2020].</w:t>
      </w:r>
    </w:p>
    <w:p w14:paraId="5801AAAF"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[23]</w:t>
      </w:r>
      <w:r w:rsidRPr="00A41EE1">
        <w:rPr>
          <w:rFonts w:ascii="Calibri" w:hAnsi="Calibri" w:cs="Calibri"/>
          <w:noProof/>
        </w:rPr>
        <w:tab/>
        <w:t>“UK Biobank — Neale lab.” [Online]. Available: http://www.nealelab.is/uk-biobank/. [Accessed: 25-Feb-2020].</w:t>
      </w:r>
    </w:p>
    <w:p w14:paraId="52FDE57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[24]</w:t>
      </w:r>
      <w:r w:rsidRPr="00A41EE1">
        <w:rPr>
          <w:rFonts w:ascii="Calibri" w:hAnsi="Calibri" w:cs="Calibri"/>
          <w:noProof/>
        </w:rPr>
        <w:tab/>
        <w:t xml:space="preserve">H. Li </w:t>
      </w:r>
      <w:r w:rsidRPr="00A41EE1">
        <w:rPr>
          <w:rFonts w:ascii="Calibri" w:hAnsi="Calibri" w:cs="Calibri"/>
          <w:i/>
          <w:iCs/>
          <w:noProof/>
        </w:rPr>
        <w:t>et al.</w:t>
      </w:r>
      <w:r w:rsidRPr="00A41EE1">
        <w:rPr>
          <w:rFonts w:ascii="Calibri" w:hAnsi="Calibri" w:cs="Calibri"/>
          <w:noProof/>
        </w:rPr>
        <w:t xml:space="preserve">, “The Sequence Alignment/Map format and SAMtools,” </w:t>
      </w:r>
      <w:r w:rsidRPr="00A41EE1">
        <w:rPr>
          <w:rFonts w:ascii="Calibri" w:hAnsi="Calibri" w:cs="Calibri"/>
          <w:i/>
          <w:iCs/>
          <w:noProof/>
        </w:rPr>
        <w:t>Bioinforma. Appl. NOTE</w:t>
      </w:r>
      <w:r w:rsidRPr="00A41EE1">
        <w:rPr>
          <w:rFonts w:ascii="Calibri" w:hAnsi="Calibri" w:cs="Calibri"/>
          <w:noProof/>
        </w:rPr>
        <w:t>, vol. 25, no. 16, pp. 2078–2079, 2009.</w:t>
      </w:r>
    </w:p>
    <w:p w14:paraId="7158398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[25]</w:t>
      </w:r>
      <w:r w:rsidRPr="00A41EE1">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0A2E3B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[26]</w:t>
      </w:r>
      <w:r w:rsidRPr="00A41EE1">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6406422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[27]</w:t>
      </w:r>
      <w:r w:rsidRPr="00A41EE1">
        <w:rPr>
          <w:rFonts w:ascii="Calibri" w:hAnsi="Calibri" w:cs="Calibri"/>
          <w:noProof/>
        </w:rPr>
        <w:tab/>
        <w:t xml:space="preserve">A. McKenna </w:t>
      </w:r>
      <w:r w:rsidRPr="00A41EE1">
        <w:rPr>
          <w:rFonts w:ascii="Calibri" w:hAnsi="Calibri" w:cs="Calibri"/>
          <w:i/>
          <w:iCs/>
          <w:noProof/>
        </w:rPr>
        <w:t>et al.</w:t>
      </w:r>
      <w:r w:rsidRPr="00A41EE1">
        <w:rPr>
          <w:rFonts w:ascii="Calibri" w:hAnsi="Calibri" w:cs="Calibri"/>
          <w:noProof/>
        </w:rPr>
        <w:t xml:space="preserve">, “The genome analysis toolkit: A MapReduce framework for analyzing next-generation DNA sequencing data,” </w:t>
      </w:r>
      <w:r w:rsidRPr="00A41EE1">
        <w:rPr>
          <w:rFonts w:ascii="Calibri" w:hAnsi="Calibri" w:cs="Calibri"/>
          <w:i/>
          <w:iCs/>
          <w:noProof/>
        </w:rPr>
        <w:t>Genome Res.</w:t>
      </w:r>
      <w:r w:rsidRPr="00A41EE1">
        <w:rPr>
          <w:rFonts w:ascii="Calibri" w:hAnsi="Calibri" w:cs="Calibri"/>
          <w:noProof/>
        </w:rPr>
        <w:t>, 2010.</w:t>
      </w:r>
    </w:p>
    <w:p w14:paraId="5F24191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[28]</w:t>
      </w:r>
      <w:r w:rsidRPr="00A41EE1">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06E2B8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[29]</w:t>
      </w:r>
      <w:r w:rsidRPr="00A41EE1">
        <w:rPr>
          <w:rFonts w:ascii="Calibri" w:hAnsi="Calibri" w:cs="Calibri"/>
          <w:noProof/>
        </w:rPr>
        <w:tab/>
        <w:t xml:space="preserve">A. R. Quinlan and I. M. Hall, “BEDTools: a flexible suite of utilities for comparing genomic features,” </w:t>
      </w:r>
      <w:r w:rsidRPr="00A41EE1">
        <w:rPr>
          <w:rFonts w:ascii="Calibri" w:hAnsi="Calibri" w:cs="Calibri"/>
          <w:i/>
          <w:iCs/>
          <w:noProof/>
        </w:rPr>
        <w:t>Bioinforma. Appl. NOTE</w:t>
      </w:r>
      <w:r w:rsidRPr="00A41EE1">
        <w:rPr>
          <w:rFonts w:ascii="Calibri" w:hAnsi="Calibri" w:cs="Calibri"/>
          <w:noProof/>
        </w:rPr>
        <w:t>, vol. 26, no. 6, pp. 841–842, 2010.</w:t>
      </w:r>
    </w:p>
    <w:p w14:paraId="42B9F0DB"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[30]</w:t>
      </w:r>
      <w:r w:rsidRPr="00A41EE1">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259CA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[31]</w:t>
      </w:r>
      <w:r w:rsidRPr="00A41EE1">
        <w:rPr>
          <w:rFonts w:ascii="Calibri" w:hAnsi="Calibri" w:cs="Calibri"/>
          <w:noProof/>
        </w:rPr>
        <w:tab/>
        <w:t xml:space="preserve">K. Voss, J. Gentry, and G. Van Der Auwera, “GATK4 + WDL + Cromwell,” </w:t>
      </w:r>
      <w:r w:rsidRPr="00A41EE1">
        <w:rPr>
          <w:rFonts w:ascii="Calibri" w:hAnsi="Calibri" w:cs="Calibri"/>
          <w:i/>
          <w:iCs/>
          <w:noProof/>
        </w:rPr>
        <w:t>F1000Research</w:t>
      </w:r>
      <w:r w:rsidRPr="00A41EE1">
        <w:rPr>
          <w:rFonts w:ascii="Calibri" w:hAnsi="Calibri" w:cs="Calibri"/>
          <w:noProof/>
        </w:rPr>
        <w:t>, vol. 6, p. 4, Aug. 2017.</w:t>
      </w:r>
    </w:p>
    <w:p w14:paraId="49E55F2C" w14:textId="79A7C7BA" w:rsidR="001F4197" w:rsidRDefault="002F2B68" w:rsidP="00A41EE1">
      <w:pPr>
        <w:widowControl w:val="0"/>
        <w:autoSpaceDE w:val="0"/>
        <w:autoSpaceDN w:val="0"/>
        <w:adjustRightInd w:val="0"/>
        <w:ind w:left="640" w:hanging="640"/>
      </w:pPr>
      <w:r>
        <w:rPr>
          <w:rFonts w:cstheme="minorHAnsi"/>
          <w:lang w:val="en-US"/>
        </w:rPr>
        <w:fldChar w:fldCharType="end"/>
      </w:r>
      <w:r w:rsidR="00461868">
        <w:br w:type="page"/>
      </w:r>
    </w:p>
    <w:p w14:paraId="4D661A85" w14:textId="5EB35EB6" w:rsidR="007357EF" w:rsidRPr="001F4197" w:rsidRDefault="007357EF" w:rsidP="007357EF">
      <w:pPr>
        <w:rPr>
          <w:rFonts w:cstheme="minorHAnsi"/>
          <w:lang w:val="en-US"/>
        </w:rPr>
      </w:pPr>
      <w:r>
        <w:rPr>
          <w:rFonts w:cstheme="minorHAnsi"/>
          <w:lang w:val="en-US"/>
        </w:rPr>
        <w:lastRenderedPageBreak/>
        <w:t xml:space="preserve">Table 1. </w:t>
      </w:r>
      <w:commentRangeStart w:id="113"/>
      <w:r>
        <w:rPr>
          <w:rFonts w:cstheme="minorHAnsi"/>
          <w:lang w:val="en-US"/>
        </w:rPr>
        <w:t>List of requirements for summary statistics storage format</w:t>
      </w:r>
      <w:commentRangeEnd w:id="113"/>
      <w:r w:rsidR="009E6FFB">
        <w:rPr>
          <w:rStyle w:val="CommentReference"/>
        </w:rPr>
        <w:commentReference w:id="113"/>
      </w:r>
    </w:p>
    <w:tbl>
      <w:tblPr>
        <w:tblStyle w:val="GridTable4-Accent5"/>
        <w:tblW w:w="9371" w:type="dxa"/>
        <w:tblLook w:val="04A0" w:firstRow="1" w:lastRow="0" w:firstColumn="1" w:lastColumn="0" w:noHBand="0" w:noVBand="1"/>
      </w:tblPr>
      <w:tblGrid>
        <w:gridCol w:w="579"/>
        <w:gridCol w:w="8792"/>
      </w:tblGrid>
      <w:tr w:rsidR="0006333A" w:rsidRPr="007C18E9" w14:paraId="05264341" w14:textId="72FE0D52" w:rsidTr="0006333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80EB87" w14:textId="77777777" w:rsidR="0006333A" w:rsidRPr="007C18E9" w:rsidRDefault="0006333A" w:rsidP="00F57AE5">
            <w:pPr>
              <w:rPr>
                <w:rFonts w:ascii="Calibri" w:eastAsia="Times New Roman" w:hAnsi="Calibri" w:cs="Calibri"/>
                <w:color w:val="000000"/>
                <w:lang w:eastAsia="en-GB"/>
              </w:rPr>
            </w:pPr>
            <w:r w:rsidRPr="007C18E9">
              <w:rPr>
                <w:rFonts w:ascii="Calibri" w:eastAsia="Times New Roman" w:hAnsi="Calibri" w:cs="Calibri"/>
                <w:color w:val="000000"/>
                <w:lang w:eastAsia="en-GB"/>
              </w:rPr>
              <w:t>#</w:t>
            </w:r>
          </w:p>
        </w:tc>
        <w:tc>
          <w:tcPr>
            <w:tcW w:w="8792" w:type="dxa"/>
            <w:noWrap/>
            <w:hideMark/>
          </w:tcPr>
          <w:p w14:paraId="0FD8A45D" w14:textId="77777777" w:rsidR="0006333A" w:rsidRPr="007C18E9" w:rsidRDefault="0006333A" w:rsidP="00F57A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Calibri"/>
                <w:color w:val="000000"/>
                <w:lang w:eastAsia="en-GB"/>
              </w:rPr>
              <w:t>Requirement</w:t>
            </w:r>
          </w:p>
        </w:tc>
      </w:tr>
      <w:tr w:rsidR="0006333A" w:rsidRPr="007C18E9" w14:paraId="0B03C85B" w14:textId="3DA33A8B"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7EEC25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w:t>
            </w:r>
          </w:p>
        </w:tc>
        <w:tc>
          <w:tcPr>
            <w:tcW w:w="8792" w:type="dxa"/>
            <w:noWrap/>
            <w:hideMark/>
          </w:tcPr>
          <w:p w14:paraId="0DA195FD"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Human readable and easy to parse</w:t>
            </w:r>
          </w:p>
        </w:tc>
      </w:tr>
      <w:tr w:rsidR="0006333A" w:rsidRPr="007C18E9" w14:paraId="403BF681" w14:textId="2064349A"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B29FC70"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2</w:t>
            </w:r>
          </w:p>
        </w:tc>
        <w:tc>
          <w:tcPr>
            <w:tcW w:w="8792" w:type="dxa"/>
            <w:noWrap/>
            <w:hideMark/>
          </w:tcPr>
          <w:p w14:paraId="04C62311"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interpretation of the data</w:t>
            </w:r>
          </w:p>
        </w:tc>
      </w:tr>
      <w:tr w:rsidR="0006333A" w:rsidRPr="007C18E9" w14:paraId="0917E476" w14:textId="7D7A6B99"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76C7699"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3</w:t>
            </w:r>
          </w:p>
        </w:tc>
        <w:tc>
          <w:tcPr>
            <w:tcW w:w="8792" w:type="dxa"/>
            <w:noWrap/>
            <w:hideMark/>
          </w:tcPr>
          <w:p w14:paraId="770EAD36"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representation of bi-allelic, multi-allelic and insertion-deletion variants</w:t>
            </w:r>
          </w:p>
        </w:tc>
      </w:tr>
      <w:tr w:rsidR="0006333A" w:rsidRPr="007C18E9" w14:paraId="493C222D" w14:textId="083824B3"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4A42F7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4</w:t>
            </w:r>
          </w:p>
        </w:tc>
        <w:tc>
          <w:tcPr>
            <w:tcW w:w="8792" w:type="dxa"/>
            <w:noWrap/>
            <w:hideMark/>
          </w:tcPr>
          <w:p w14:paraId="59BD2B8A"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Genomic information can be validated</w:t>
            </w:r>
          </w:p>
        </w:tc>
      </w:tr>
      <w:tr w:rsidR="0006333A" w:rsidRPr="007C18E9" w14:paraId="3AF3797D" w14:textId="16A3D416"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2F7F868"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5</w:t>
            </w:r>
          </w:p>
        </w:tc>
        <w:tc>
          <w:tcPr>
            <w:tcW w:w="8792" w:type="dxa"/>
            <w:noWrap/>
            <w:hideMark/>
          </w:tcPr>
          <w:p w14:paraId="1E018261" w14:textId="75B99244"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Flexibility on which GWAS fields are recorded</w:t>
            </w:r>
            <w:r>
              <w:rPr>
                <w:rFonts w:ascii="Calibri" w:eastAsia="Times New Roman" w:hAnsi="Calibri" w:cstheme="minorHAnsi"/>
                <w:color w:val="000000"/>
                <w:lang w:eastAsia="en-GB"/>
              </w:rPr>
              <w:t xml:space="preserve"> and enforcement of essential fields</w:t>
            </w:r>
          </w:p>
        </w:tc>
      </w:tr>
      <w:tr w:rsidR="0006333A" w:rsidRPr="007C18E9" w14:paraId="188A1CAE" w14:textId="35302CCD"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988775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6</w:t>
            </w:r>
          </w:p>
        </w:tc>
        <w:tc>
          <w:tcPr>
            <w:tcW w:w="8792" w:type="dxa"/>
            <w:noWrap/>
            <w:hideMark/>
          </w:tcPr>
          <w:p w14:paraId="73582B82" w14:textId="191BA44B"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Capacity to store</w:t>
            </w:r>
            <w:r w:rsidRPr="007C18E9">
              <w:rPr>
                <w:rFonts w:ascii="Calibri" w:eastAsia="Times New Roman" w:hAnsi="Calibri" w:cstheme="minorHAnsi"/>
                <w:color w:val="000000"/>
                <w:lang w:eastAsia="en-GB"/>
              </w:rPr>
              <w:t xml:space="preserve"> meta-data about the study or studies</w:t>
            </w:r>
          </w:p>
        </w:tc>
      </w:tr>
      <w:tr w:rsidR="0006333A" w:rsidRPr="007C18E9" w14:paraId="77677FB8" w14:textId="195A5F90"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057AFBD5"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7</w:t>
            </w:r>
          </w:p>
        </w:tc>
        <w:tc>
          <w:tcPr>
            <w:tcW w:w="8792" w:type="dxa"/>
            <w:noWrap/>
            <w:hideMark/>
          </w:tcPr>
          <w:p w14:paraId="5A1BCBD5"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Allows multiple studies to be stored together</w:t>
            </w:r>
          </w:p>
        </w:tc>
      </w:tr>
      <w:tr w:rsidR="0006333A" w:rsidRPr="007C18E9" w14:paraId="5EC98445" w14:textId="123A0B47"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89BB1C6"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8</w:t>
            </w:r>
          </w:p>
        </w:tc>
        <w:tc>
          <w:tcPr>
            <w:tcW w:w="8792" w:type="dxa"/>
            <w:noWrap/>
            <w:hideMark/>
          </w:tcPr>
          <w:p w14:paraId="67FFE38D" w14:textId="63D4D39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Rapid querying by dbSNP identifier, genomic position range or GWAS summary data values</w:t>
            </w:r>
          </w:p>
        </w:tc>
      </w:tr>
      <w:tr w:rsidR="0006333A" w:rsidRPr="007C18E9" w14:paraId="75D9172F" w14:textId="47F3E953"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3E4220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9</w:t>
            </w:r>
          </w:p>
        </w:tc>
        <w:tc>
          <w:tcPr>
            <w:tcW w:w="8792" w:type="dxa"/>
            <w:noWrap/>
            <w:hideMark/>
          </w:tcPr>
          <w:p w14:paraId="11FB6EDF" w14:textId="6DFA818C" w:rsidR="0006333A" w:rsidRPr="007C18E9" w:rsidRDefault="00743995"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File compression</w:t>
            </w:r>
          </w:p>
        </w:tc>
      </w:tr>
      <w:tr w:rsidR="0006333A" w:rsidRPr="007C18E9" w14:paraId="71345114" w14:textId="1D888EE5"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45B4C6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10</w:t>
            </w:r>
          </w:p>
        </w:tc>
        <w:tc>
          <w:tcPr>
            <w:tcW w:w="8792" w:type="dxa"/>
            <w:noWrap/>
            <w:hideMark/>
          </w:tcPr>
          <w:p w14:paraId="5D8FD03B" w14:textId="73289AEA"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Readable by existing </w:t>
            </w:r>
            <w:r w:rsidR="00303F22">
              <w:rPr>
                <w:rFonts w:ascii="Calibri" w:eastAsia="Times New Roman" w:hAnsi="Calibri" w:cstheme="minorHAnsi"/>
                <w:color w:val="000000"/>
                <w:lang w:eastAsia="en-GB"/>
              </w:rPr>
              <w:t xml:space="preserve">open-source </w:t>
            </w:r>
            <w:r w:rsidRPr="007C18E9">
              <w:rPr>
                <w:rFonts w:ascii="Calibri" w:eastAsia="Times New Roman" w:hAnsi="Calibri" w:cstheme="minorHAnsi"/>
                <w:color w:val="000000"/>
                <w:lang w:eastAsia="en-GB"/>
              </w:rPr>
              <w:t>tools</w:t>
            </w:r>
          </w:p>
        </w:tc>
      </w:tr>
      <w:tr w:rsidR="0006333A" w:rsidRPr="007C18E9" w14:paraId="2BCC2CB3" w14:textId="6B9244C1"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1770CF"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11</w:t>
            </w:r>
          </w:p>
        </w:tc>
        <w:tc>
          <w:tcPr>
            <w:tcW w:w="8792" w:type="dxa"/>
            <w:noWrap/>
            <w:hideMark/>
          </w:tcPr>
          <w:p w14:paraId="414FC1D7"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Amenable to cloud-based streaming and database storage</w:t>
            </w:r>
          </w:p>
        </w:tc>
      </w:tr>
    </w:tbl>
    <w:p w14:paraId="2833B93F" w14:textId="73110AD0" w:rsidR="001F4197" w:rsidRDefault="006B1B11">
      <w:pPr>
        <w:rPr>
          <w:rFonts w:cstheme="minorHAnsi"/>
          <w:lang w:val="en-US"/>
        </w:rPr>
      </w:pPr>
      <w:r>
        <w:rPr>
          <w:rFonts w:cstheme="minorHAnsi"/>
          <w:lang w:val="en-US"/>
        </w:rPr>
        <w:t>GWAS, genome-wide association study. dbSNP, database of single-nucleotide polymorphisms.</w:t>
      </w:r>
      <w:r w:rsidR="001F4197">
        <w:rPr>
          <w:rFonts w:cstheme="minorHAnsi"/>
          <w:lang w:val="en-US"/>
        </w:rPr>
        <w:br w:type="page"/>
      </w:r>
    </w:p>
    <w:p w14:paraId="617E56B0" w14:textId="58A4C2E8" w:rsidR="0092208E" w:rsidRDefault="002E6AD6">
      <w:r>
        <w:lastRenderedPageBreak/>
        <w:t xml:space="preserve">Table 2. </w:t>
      </w:r>
      <w:r w:rsidR="0092208E">
        <w:t xml:space="preserve">Open-source tools for working with the </w:t>
      </w:r>
      <w:r w:rsidR="00892E38">
        <w:t>summary statistics</w:t>
      </w:r>
      <w:r w:rsidR="0092208E">
        <w:t xml:space="preserve"> VCF format</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575901">
            <w:pPr>
              <w:cnfStyle w:val="000000100000" w:firstRow="0" w:lastRow="0" w:firstColumn="0" w:lastColumn="0" w:oddVBand="0" w:evenVBand="0" w:oddHBand="1" w:evenHBand="0" w:firstRowFirstColumn="0" w:firstRowLastColumn="0" w:lastRowFirstColumn="0" w:lastRowLastColumn="0"/>
            </w:pPr>
            <w:hyperlink r:id="rId18"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57CF8040" w:rsidR="00C75EEC" w:rsidRDefault="00C75EEC">
            <w:r>
              <w:t>gwas2vcfweb</w:t>
            </w:r>
            <w:r w:rsidR="00DB31D8">
              <w:t xml:space="preserve"> (</w:t>
            </w:r>
            <w:hyperlink r:id="rId19" w:history="1">
              <w:r w:rsidR="00DB31D8">
                <w:rPr>
                  <w:rStyle w:val="Hyperlink"/>
                </w:rPr>
                <w:t>http://64.227.44.193:8400/</w:t>
              </w:r>
            </w:hyperlink>
            <w:r w:rsidR="00DB31D8">
              <w:t>)</w:t>
            </w:r>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6199781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8C623E">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[31]","plainTextFormattedCitation":"[31]","previouslyFormattedCitation":"[31]"},"properties":{"noteIndex":0},"schema":"https://github.com/citation-style-language/schema/raw/master/csl-citation.json"}</w:instrText>
            </w:r>
            <w:r w:rsidR="00846CF0">
              <w:fldChar w:fldCharType="separate"/>
            </w:r>
            <w:r w:rsidR="006F33F2" w:rsidRPr="006F33F2">
              <w:rPr>
                <w:noProof/>
              </w:rPr>
              <w:t>[31]</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575901" w:rsidP="002E5D2A">
            <w:pPr>
              <w:cnfStyle w:val="000000000000" w:firstRow="0" w:lastRow="0" w:firstColumn="0" w:lastColumn="0" w:oddVBand="0" w:evenVBand="0" w:oddHBand="0" w:evenHBand="0" w:firstRowFirstColumn="0" w:firstRowLastColumn="0" w:lastRowFirstColumn="0" w:lastRowLastColumn="0"/>
            </w:pPr>
            <w:hyperlink r:id="rId20"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r w:rsidR="002E5D2A">
              <w:t>gwasvcf</w:t>
            </w:r>
          </w:p>
        </w:tc>
        <w:tc>
          <w:tcPr>
            <w:tcW w:w="2268" w:type="dxa"/>
          </w:tcPr>
          <w:p w14:paraId="2CA57C3C" w14:textId="2B3842C7" w:rsidR="00846CF0" w:rsidRDefault="002E5D2A">
            <w:pPr>
              <w:cnfStyle w:val="000000100000" w:firstRow="0" w:lastRow="0" w:firstColumn="0" w:lastColumn="0" w:oddVBand="0" w:evenVBand="0" w:oddHBand="1" w:evenHBand="0" w:firstRowFirstColumn="0" w:firstRowLastColumn="0" w:lastRowFirstColumn="0" w:lastRowLastColumn="0"/>
            </w:pPr>
            <w:r>
              <w:t>Library for querying and reading GWAS VCF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575901" w:rsidP="00C75EEC">
            <w:pPr>
              <w:cnfStyle w:val="000000100000" w:firstRow="0" w:lastRow="0" w:firstColumn="0" w:lastColumn="0" w:oddVBand="0" w:evenVBand="0" w:oddHBand="1" w:evenHBand="0" w:firstRowFirstColumn="0" w:firstRowLastColumn="0" w:lastRowFirstColumn="0" w:lastRowLastColumn="0"/>
            </w:pPr>
            <w:hyperlink r:id="rId21"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r>
              <w:t>p</w:t>
            </w:r>
            <w:r w:rsidR="002E5D2A">
              <w:t>ygwasvcf</w:t>
            </w:r>
          </w:p>
        </w:tc>
        <w:tc>
          <w:tcPr>
            <w:tcW w:w="2268" w:type="dxa"/>
          </w:tcPr>
          <w:p w14:paraId="49646CC7" w14:textId="3FCC0E8A" w:rsidR="002E5D2A" w:rsidRDefault="002E5D2A">
            <w:pPr>
              <w:cnfStyle w:val="000000000000" w:firstRow="0" w:lastRow="0" w:firstColumn="0" w:lastColumn="0" w:oddVBand="0" w:evenVBand="0" w:oddHBand="0" w:evenHBand="0" w:firstRowFirstColumn="0" w:firstRowLastColumn="0" w:lastRowFirstColumn="0" w:lastRowLastColumn="0"/>
            </w:pPr>
            <w:r>
              <w:t>Library for querying and reading GWAS VCF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575901" w:rsidP="00C75EEC">
            <w:pPr>
              <w:cnfStyle w:val="000000000000" w:firstRow="0" w:lastRow="0" w:firstColumn="0" w:lastColumn="0" w:oddVBand="0" w:evenVBand="0" w:oddHBand="0" w:evenHBand="0" w:firstRowFirstColumn="0" w:firstRowLastColumn="0" w:lastRowFirstColumn="0" w:lastRowLastColumn="0"/>
            </w:pPr>
            <w:hyperlink r:id="rId22"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r w:rsidR="006834C9">
              <w:rPr>
                <w:rFonts w:cstheme="minorHAnsi"/>
                <w:lang w:val="en-US"/>
              </w:rPr>
              <w:t>g</w:t>
            </w:r>
            <w:r w:rsidR="004E57F4">
              <w:rPr>
                <w:rFonts w:cstheme="minorHAnsi"/>
                <w:lang w:val="en-US"/>
              </w:rPr>
              <w:t>wasglue</w:t>
            </w:r>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575901" w:rsidP="00C75EEC">
            <w:pPr>
              <w:cnfStyle w:val="000000100000" w:firstRow="0" w:lastRow="0" w:firstColumn="0" w:lastColumn="0" w:oddVBand="0" w:evenVBand="0" w:oddHBand="1" w:evenHBand="0" w:firstRowFirstColumn="0" w:firstRowLastColumn="0" w:lastRowFirstColumn="0" w:lastRowLastColumn="0"/>
            </w:pPr>
            <w:hyperlink r:id="rId23"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396565C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575901" w:rsidP="00DA789F">
            <w:pPr>
              <w:cnfStyle w:val="000000000000" w:firstRow="0" w:lastRow="0" w:firstColumn="0" w:lastColumn="0" w:oddVBand="0" w:evenVBand="0" w:oddHBand="0" w:evenHBand="0" w:firstRowFirstColumn="0" w:firstRowLastColumn="0" w:lastRowFirstColumn="0" w:lastRowLastColumn="0"/>
            </w:pPr>
            <w:hyperlink r:id="rId24"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2E0A83CA"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10366652" w14:textId="23A95FBB" w:rsidR="00874C6F" w:rsidRDefault="000A171F">
      <w:r w:rsidRPr="000A171F">
        <w:rPr>
          <w:noProof/>
        </w:rPr>
        <w:drawing>
          <wp:inline distT="0" distB="0" distL="0" distR="0" wp14:anchorId="33CA56C9" wp14:editId="7D88E12D">
            <wp:extent cx="5727700" cy="32931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93110"/>
                    </a:xfrm>
                    <a:prstGeom prst="rect">
                      <a:avLst/>
                    </a:prstGeom>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r w:rsidR="00A84E11">
        <w:t>dbSNP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256A53D"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r w:rsidR="00935824">
        <w:t xml:space="preserve">dbSNP identifier from summary statistics stored </w:t>
      </w:r>
      <w:r w:rsidR="00667360">
        <w:t>in</w:t>
      </w:r>
      <w:r w:rsidR="00935824">
        <w:t xml:space="preserve"> </w:t>
      </w:r>
      <w:r w:rsidR="009A207A">
        <w:t>tab-separated</w:t>
      </w:r>
      <w:r w:rsidR="00353A16">
        <w:t xml:space="preserve"> text or VCF.</w:t>
      </w:r>
      <w:r w:rsidR="008B2CF6">
        <w:t xml:space="preserve"> </w:t>
      </w:r>
      <w:r w:rsidR="005E1F82">
        <w:t>AWK, grep, bcftools</w:t>
      </w:r>
      <w:r w:rsidR="00101E5F">
        <w:t xml:space="preserve"> </w:t>
      </w:r>
      <w:r w:rsidR="00101E5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101E5F">
        <w:fldChar w:fldCharType="separate"/>
      </w:r>
      <w:r w:rsidR="00163A9D" w:rsidRPr="00163A9D">
        <w:rPr>
          <w:noProof/>
        </w:rPr>
        <w:t>[21]</w:t>
      </w:r>
      <w:r w:rsidR="00101E5F">
        <w:fldChar w:fldCharType="end"/>
      </w:r>
      <w:r w:rsidR="005E1F82">
        <w:t xml:space="preserve"> and rsidx</w:t>
      </w:r>
      <w:r w:rsidR="00101E5F">
        <w:t xml:space="preserve"> </w:t>
      </w:r>
      <w:r w:rsidR="00101E5F">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101E5F">
        <w:fldChar w:fldCharType="separate"/>
      </w:r>
      <w:r w:rsidR="00163A9D" w:rsidRPr="00163A9D">
        <w:rPr>
          <w:noProof/>
        </w:rPr>
        <w:t>[22]</w:t>
      </w:r>
      <w:r w:rsidR="00101E5F">
        <w:fldChar w:fldCharType="end"/>
      </w:r>
      <w:r w:rsidR="00101E5F">
        <w:t xml:space="preserve"> </w:t>
      </w:r>
      <w:r w:rsidR="005E1F82">
        <w:t xml:space="preserve">were evaluated using uncompressed and GZIP/BGZIP </w:t>
      </w:r>
      <w:r w:rsidR="00F07F66">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07F66">
        <w:fldChar w:fldCharType="separate"/>
      </w:r>
      <w:r w:rsidR="00163A9D" w:rsidRPr="00163A9D">
        <w:rPr>
          <w:noProof/>
        </w:rPr>
        <w:t>[21]</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6F82D327"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r>
        <w:t xml:space="preserve">bcftools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4CFEEE85"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bcftools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2986291" w:rsidR="00461868" w:rsidRPr="00A7451D"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bcftools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sectPr w:rsidR="00461868" w:rsidRPr="00A7451D" w:rsidSect="004612A5">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Tom Gaunt" w:date="2020-03-15T12:18:00Z" w:initials="TG">
    <w:p w14:paraId="7BA42168" w14:textId="59A1F859" w:rsidR="009E69F4" w:rsidRDefault="009E69F4">
      <w:pPr>
        <w:pStyle w:val="CommentText"/>
      </w:pPr>
      <w:r>
        <w:rPr>
          <w:rStyle w:val="CommentReference"/>
        </w:rPr>
        <w:annotationRef/>
      </w:r>
      <w:r>
        <w:t>Still not happy about the wording here, but the previous wording is ambiguous (both alleles relate to the effect size estimate, one as the baseline</w:t>
      </w:r>
      <w:r w:rsidR="00A35EDC">
        <w:t>/reference</w:t>
      </w:r>
      <w:r>
        <w:t xml:space="preserve">, the other </w:t>
      </w:r>
      <w:r w:rsidR="00A35EDC">
        <w:t>as the effect allele)</w:t>
      </w:r>
    </w:p>
  </w:comment>
  <w:comment w:id="33" w:author="Tom Gaunt" w:date="2020-03-15T12:20:00Z" w:initials="TG">
    <w:p w14:paraId="0B56967D" w14:textId="028D83AE" w:rsidR="00612DA4" w:rsidRDefault="00612DA4">
      <w:pPr>
        <w:pStyle w:val="CommentText"/>
      </w:pPr>
      <w:r>
        <w:rPr>
          <w:rStyle w:val="CommentReference"/>
        </w:rPr>
        <w:annotationRef/>
      </w:r>
      <w:r>
        <w:t xml:space="preserve">Could also comment on PRS, which will tend to attenuate estimated effects </w:t>
      </w:r>
      <w:r w:rsidR="00E645B7">
        <w:t>(</w:t>
      </w:r>
      <w:r>
        <w:t xml:space="preserve">assuming </w:t>
      </w:r>
      <w:r w:rsidR="00E645B7">
        <w:t xml:space="preserve">only </w:t>
      </w:r>
      <w:r>
        <w:t>a subset of SNPs are incorrect relative to the original study</w:t>
      </w:r>
      <w:r w:rsidR="00E645B7">
        <w:t>)</w:t>
      </w:r>
      <w:r>
        <w:t>.</w:t>
      </w:r>
    </w:p>
  </w:comment>
  <w:comment w:id="73" w:author="Tom Gaunt" w:date="2020-03-15T12:36:00Z" w:initials="TG">
    <w:p w14:paraId="08F272CE" w14:textId="2B267E80" w:rsidR="004562D0" w:rsidRDefault="004562D0">
      <w:pPr>
        <w:pStyle w:val="CommentText"/>
      </w:pPr>
      <w:r>
        <w:rPr>
          <w:rStyle w:val="CommentReference"/>
        </w:rPr>
        <w:annotationRef/>
      </w:r>
      <w:r>
        <w:t>Is it confusing to refer to contig as chromosome</w:t>
      </w:r>
      <w:r w:rsidR="00DE09AD">
        <w:t xml:space="preserve"> in parentheses here</w:t>
      </w:r>
      <w:r>
        <w:t xml:space="preserve">? Some of these represent chromosomes, but not all </w:t>
      </w:r>
      <w:r w:rsidR="00DE09AD">
        <w:t xml:space="preserve">(some are contigs or scaffolds). </w:t>
      </w:r>
    </w:p>
  </w:comment>
  <w:comment w:id="74" w:author="Tom Gaunt" w:date="2020-03-15T12:40:00Z" w:initials="TG">
    <w:p w14:paraId="31B8C060" w14:textId="353E85C6" w:rsidR="003F044C" w:rsidRDefault="003F044C">
      <w:pPr>
        <w:pStyle w:val="CommentText"/>
      </w:pPr>
      <w:r>
        <w:rPr>
          <w:rStyle w:val="CommentReference"/>
        </w:rPr>
        <w:annotationRef/>
      </w:r>
      <w:r>
        <w:t xml:space="preserve">Just looking at one sample file, there are 9 </w:t>
      </w:r>
      <w:r w:rsidR="007D6C15">
        <w:t>fields, of which 4 are used, and they are not in this order. Should either clarify here, or indicate that this is just an example and format will vary.</w:t>
      </w:r>
      <w:r w:rsidR="00223369">
        <w:t xml:space="preserve"> Example below from </w:t>
      </w:r>
      <w:r w:rsidR="00C83868" w:rsidRPr="00C83868">
        <w:t>ebi-a-GCST003368.vcf.gz</w:t>
      </w:r>
    </w:p>
    <w:p w14:paraId="2BF0DAAE" w14:textId="77777777" w:rsidR="00223369" w:rsidRDefault="00223369">
      <w:pPr>
        <w:pStyle w:val="CommentText"/>
      </w:pPr>
    </w:p>
    <w:p w14:paraId="358BD438" w14:textId="77777777" w:rsidR="00223369" w:rsidRDefault="00223369">
      <w:pPr>
        <w:pStyle w:val="CommentText"/>
      </w:pPr>
      <w:r w:rsidRPr="00223369">
        <w:t>ES:SE:LP:ID     0.0149:0.0073:1.38998:rs3094315</w:t>
      </w:r>
    </w:p>
    <w:p w14:paraId="135BB9F6" w14:textId="62E07B8C" w:rsidR="00223369" w:rsidRDefault="00223369" w:rsidP="00223369">
      <w:pPr>
        <w:pStyle w:val="CommentText"/>
      </w:pPr>
    </w:p>
  </w:comment>
  <w:comment w:id="75" w:author="Tom Gaunt" w:date="2020-03-15T12:44:00Z" w:initials="TG">
    <w:p w14:paraId="3A9EDEC9" w14:textId="660DE68B" w:rsidR="00C83868" w:rsidRDefault="00C83868">
      <w:pPr>
        <w:pStyle w:val="CommentText"/>
      </w:pPr>
      <w:r>
        <w:rPr>
          <w:rStyle w:val="CommentReference"/>
        </w:rPr>
        <w:annotationRef/>
      </w:r>
      <w:r>
        <w:t>Worth adding to DockerHub? This is free if open source, and would simplify deployment for people.</w:t>
      </w:r>
    </w:p>
  </w:comment>
  <w:comment w:id="76" w:author="Tom Gaunt" w:date="2020-03-15T12:46:00Z" w:initials="TG">
    <w:p w14:paraId="58F0A08B" w14:textId="1B15F8B4" w:rsidR="00F51A26" w:rsidRDefault="00F51A26">
      <w:pPr>
        <w:pStyle w:val="CommentText"/>
      </w:pPr>
      <w:r>
        <w:rPr>
          <w:rStyle w:val="CommentReference"/>
        </w:rPr>
        <w:annotationRef/>
      </w:r>
      <w:r>
        <w:t>Multi-allelic variants need to be explained here.</w:t>
      </w:r>
    </w:p>
  </w:comment>
  <w:comment w:id="78" w:author="Tom Gaunt" w:date="2020-03-15T12:51:00Z" w:initials="TG">
    <w:p w14:paraId="272CC35C" w14:textId="79A94E37" w:rsidR="00FA4C28" w:rsidRDefault="00FA4C28">
      <w:pPr>
        <w:pStyle w:val="CommentText"/>
      </w:pPr>
      <w:r>
        <w:rPr>
          <w:rStyle w:val="CommentReference"/>
        </w:rPr>
        <w:annotationRef/>
      </w:r>
      <w:r>
        <w:t>Re</w:t>
      </w:r>
      <w:r w:rsidR="00EF7984">
        <w:t>petition from above? In any case, a DockerHub implementation would be good here – quick and easy to do.</w:t>
      </w:r>
    </w:p>
  </w:comment>
  <w:comment w:id="87" w:author="Tom Gaunt" w:date="2020-03-15T12:49:00Z" w:initials="TG">
    <w:p w14:paraId="4AD75133" w14:textId="6FD3DBC9" w:rsidR="00541B9B" w:rsidRDefault="00541B9B">
      <w:pPr>
        <w:pStyle w:val="CommentText"/>
      </w:pPr>
      <w:r>
        <w:rPr>
          <w:rStyle w:val="CommentReference"/>
        </w:rPr>
        <w:annotationRef/>
      </w:r>
      <w:r>
        <w:t xml:space="preserve">Needs a bit more explanation about available threads and </w:t>
      </w:r>
      <w:r w:rsidR="00FA4C28">
        <w:t xml:space="preserve">which tools are multi-threaded – ie how much performance gains are due to efficiency of format/indexing, the software tools, and/or the parallelisation. </w:t>
      </w:r>
    </w:p>
  </w:comment>
  <w:comment w:id="88" w:author="Tom Gaunt" w:date="2020-03-15T12:52:00Z" w:initials="TG">
    <w:p w14:paraId="6F2A95AE" w14:textId="5D7CAC30" w:rsidR="00EF7984" w:rsidRDefault="00EF7984">
      <w:pPr>
        <w:pStyle w:val="CommentText"/>
      </w:pPr>
      <w:r>
        <w:rPr>
          <w:rStyle w:val="CommentReference"/>
        </w:rPr>
        <w:annotationRef/>
      </w:r>
      <w:r>
        <w:t>I would put this on DockerHub too – really enables rapid evaluation on different hardware.</w:t>
      </w:r>
    </w:p>
  </w:comment>
  <w:comment w:id="94" w:author="Tom Gaunt" w:date="2020-03-15T12:56:00Z" w:initials="TG">
    <w:p w14:paraId="5DBD5C40" w14:textId="3C35E9B3" w:rsidR="00BC7CF7" w:rsidRDefault="00BC7CF7">
      <w:pPr>
        <w:pStyle w:val="CommentText"/>
      </w:pPr>
      <w:r>
        <w:rPr>
          <w:rStyle w:val="CommentReference"/>
        </w:rPr>
        <w:annotationRef/>
      </w:r>
      <w:r>
        <w:t xml:space="preserve">This is quite staccato to read. Would it be better in a 2-column table? </w:t>
      </w:r>
    </w:p>
  </w:comment>
  <w:comment w:id="113" w:author="Tom Gaunt" w:date="2020-03-15T13:25:00Z" w:initials="TG">
    <w:p w14:paraId="32EA0965" w14:textId="1DE8ECF3" w:rsidR="009E6FFB" w:rsidRDefault="009E6FFB">
      <w:pPr>
        <w:pStyle w:val="CommentText"/>
      </w:pPr>
      <w:r>
        <w:rPr>
          <w:rStyle w:val="CommentReference"/>
        </w:rPr>
        <w:annotationRef/>
      </w:r>
      <w:r>
        <w:t xml:space="preserve">Clarify – is this our list of requirements, or </w:t>
      </w:r>
      <w:r w:rsidR="004E4104">
        <w:t>has this been expressed elsewhere by others? If these are our requirements this should be stated clearly, as these are subjective.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A42168" w15:done="0"/>
  <w15:commentEx w15:paraId="0B56967D" w15:done="0"/>
  <w15:commentEx w15:paraId="08F272CE" w15:done="0"/>
  <w15:commentEx w15:paraId="135BB9F6" w15:done="0"/>
  <w15:commentEx w15:paraId="3A9EDEC9" w15:done="0"/>
  <w15:commentEx w15:paraId="58F0A08B" w15:done="0"/>
  <w15:commentEx w15:paraId="272CC35C" w15:done="0"/>
  <w15:commentEx w15:paraId="4AD75133" w15:done="0"/>
  <w15:commentEx w15:paraId="6F2A95AE" w15:done="0"/>
  <w15:commentEx w15:paraId="5DBD5C40" w15:done="0"/>
  <w15:commentEx w15:paraId="32EA09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A42168" w16cid:durableId="22189B96"/>
  <w16cid:commentId w16cid:paraId="0B56967D" w16cid:durableId="22189C0A"/>
  <w16cid:commentId w16cid:paraId="08F272CE" w16cid:durableId="22189FD4"/>
  <w16cid:commentId w16cid:paraId="135BB9F6" w16cid:durableId="2218A0D9"/>
  <w16cid:commentId w16cid:paraId="3A9EDEC9" w16cid:durableId="2218A19D"/>
  <w16cid:commentId w16cid:paraId="58F0A08B" w16cid:durableId="2218A22C"/>
  <w16cid:commentId w16cid:paraId="272CC35C" w16cid:durableId="2218A362"/>
  <w16cid:commentId w16cid:paraId="4AD75133" w16cid:durableId="2218A2D9"/>
  <w16cid:commentId w16cid:paraId="6F2A95AE" w16cid:durableId="2218A386"/>
  <w16cid:commentId w16cid:paraId="5DBD5C40" w16cid:durableId="2218A483"/>
  <w16cid:commentId w16cid:paraId="32EA0965" w16cid:durableId="2218AB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E38E2" w14:textId="77777777" w:rsidR="00575901" w:rsidRDefault="00575901" w:rsidP="00A10905">
      <w:r>
        <w:separator/>
      </w:r>
    </w:p>
  </w:endnote>
  <w:endnote w:type="continuationSeparator" w:id="0">
    <w:p w14:paraId="1571DA77" w14:textId="77777777" w:rsidR="00575901" w:rsidRDefault="00575901"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7C859" w14:textId="77777777" w:rsidR="00575901" w:rsidRDefault="00575901" w:rsidP="00A10905">
      <w:r>
        <w:separator/>
      </w:r>
    </w:p>
  </w:footnote>
  <w:footnote w:type="continuationSeparator" w:id="0">
    <w:p w14:paraId="6693F33E" w14:textId="77777777" w:rsidR="00575901" w:rsidRDefault="00575901"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13"/>
  </w:num>
  <w:num w:numId="4">
    <w:abstractNumId w:val="14"/>
  </w:num>
  <w:num w:numId="5">
    <w:abstractNumId w:val="18"/>
  </w:num>
  <w:num w:numId="6">
    <w:abstractNumId w:val="8"/>
  </w:num>
  <w:num w:numId="7">
    <w:abstractNumId w:val="2"/>
  </w:num>
  <w:num w:numId="8">
    <w:abstractNumId w:val="17"/>
  </w:num>
  <w:num w:numId="9">
    <w:abstractNumId w:val="5"/>
  </w:num>
  <w:num w:numId="10">
    <w:abstractNumId w:val="10"/>
  </w:num>
  <w:num w:numId="11">
    <w:abstractNumId w:val="11"/>
  </w:num>
  <w:num w:numId="12">
    <w:abstractNumId w:val="1"/>
  </w:num>
  <w:num w:numId="13">
    <w:abstractNumId w:val="9"/>
  </w:num>
  <w:num w:numId="14">
    <w:abstractNumId w:val="0"/>
  </w:num>
  <w:num w:numId="15">
    <w:abstractNumId w:val="12"/>
  </w:num>
  <w:num w:numId="16">
    <w:abstractNumId w:val="7"/>
  </w:num>
  <w:num w:numId="17">
    <w:abstractNumId w:val="15"/>
  </w:num>
  <w:num w:numId="18">
    <w:abstractNumId w:val="3"/>
  </w:num>
  <w:num w:numId="19">
    <w:abstractNumId w:val="6"/>
  </w:num>
  <w:num w:numId="2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16F4"/>
    <w:rsid w:val="000019AB"/>
    <w:rsid w:val="00001B6B"/>
    <w:rsid w:val="000020A7"/>
    <w:rsid w:val="000024B9"/>
    <w:rsid w:val="000029A8"/>
    <w:rsid w:val="00003E38"/>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4C8A"/>
    <w:rsid w:val="000160B0"/>
    <w:rsid w:val="0001679E"/>
    <w:rsid w:val="000167C3"/>
    <w:rsid w:val="00017ECB"/>
    <w:rsid w:val="00022533"/>
    <w:rsid w:val="00022CCE"/>
    <w:rsid w:val="000242DE"/>
    <w:rsid w:val="000247A1"/>
    <w:rsid w:val="00024B21"/>
    <w:rsid w:val="00024F48"/>
    <w:rsid w:val="00025CCE"/>
    <w:rsid w:val="00026090"/>
    <w:rsid w:val="00026759"/>
    <w:rsid w:val="00026D26"/>
    <w:rsid w:val="0002759C"/>
    <w:rsid w:val="00027E3E"/>
    <w:rsid w:val="00030234"/>
    <w:rsid w:val="000314E5"/>
    <w:rsid w:val="0003340C"/>
    <w:rsid w:val="00033F76"/>
    <w:rsid w:val="0003431F"/>
    <w:rsid w:val="00034B5B"/>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FE7"/>
    <w:rsid w:val="00046A5C"/>
    <w:rsid w:val="00047981"/>
    <w:rsid w:val="000504CE"/>
    <w:rsid w:val="00050E40"/>
    <w:rsid w:val="000517A6"/>
    <w:rsid w:val="000521A7"/>
    <w:rsid w:val="0005259E"/>
    <w:rsid w:val="00052B79"/>
    <w:rsid w:val="0005304F"/>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71A"/>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C4C"/>
    <w:rsid w:val="00090236"/>
    <w:rsid w:val="00090A8D"/>
    <w:rsid w:val="00090AA6"/>
    <w:rsid w:val="00091261"/>
    <w:rsid w:val="000939FE"/>
    <w:rsid w:val="00093DA2"/>
    <w:rsid w:val="0009429B"/>
    <w:rsid w:val="00094478"/>
    <w:rsid w:val="00094B53"/>
    <w:rsid w:val="00094E13"/>
    <w:rsid w:val="00095961"/>
    <w:rsid w:val="00095B7C"/>
    <w:rsid w:val="00095C7C"/>
    <w:rsid w:val="000971A7"/>
    <w:rsid w:val="000A1106"/>
    <w:rsid w:val="000A1500"/>
    <w:rsid w:val="000A171F"/>
    <w:rsid w:val="000A1E44"/>
    <w:rsid w:val="000A248E"/>
    <w:rsid w:val="000A279D"/>
    <w:rsid w:val="000A2846"/>
    <w:rsid w:val="000A2F0E"/>
    <w:rsid w:val="000A3597"/>
    <w:rsid w:val="000A3CD2"/>
    <w:rsid w:val="000A3EE0"/>
    <w:rsid w:val="000A516A"/>
    <w:rsid w:val="000A547D"/>
    <w:rsid w:val="000A5710"/>
    <w:rsid w:val="000A5DBC"/>
    <w:rsid w:val="000A773C"/>
    <w:rsid w:val="000A7B1E"/>
    <w:rsid w:val="000A7BEB"/>
    <w:rsid w:val="000B205A"/>
    <w:rsid w:val="000B376E"/>
    <w:rsid w:val="000B4003"/>
    <w:rsid w:val="000B4166"/>
    <w:rsid w:val="000B5974"/>
    <w:rsid w:val="000B5C28"/>
    <w:rsid w:val="000B6D9A"/>
    <w:rsid w:val="000B76AC"/>
    <w:rsid w:val="000B7E18"/>
    <w:rsid w:val="000C07F5"/>
    <w:rsid w:val="000C08D6"/>
    <w:rsid w:val="000C1B78"/>
    <w:rsid w:val="000C1E3C"/>
    <w:rsid w:val="000C2856"/>
    <w:rsid w:val="000C2FB6"/>
    <w:rsid w:val="000C50C6"/>
    <w:rsid w:val="000C55E5"/>
    <w:rsid w:val="000C600B"/>
    <w:rsid w:val="000C6258"/>
    <w:rsid w:val="000C651D"/>
    <w:rsid w:val="000C652B"/>
    <w:rsid w:val="000C689E"/>
    <w:rsid w:val="000C6B84"/>
    <w:rsid w:val="000C6F94"/>
    <w:rsid w:val="000C7A17"/>
    <w:rsid w:val="000D0691"/>
    <w:rsid w:val="000D0B40"/>
    <w:rsid w:val="000D0BF9"/>
    <w:rsid w:val="000D0C1C"/>
    <w:rsid w:val="000D1628"/>
    <w:rsid w:val="000D327D"/>
    <w:rsid w:val="000D37A7"/>
    <w:rsid w:val="000D50AC"/>
    <w:rsid w:val="000D51A0"/>
    <w:rsid w:val="000D539C"/>
    <w:rsid w:val="000D613F"/>
    <w:rsid w:val="000D6264"/>
    <w:rsid w:val="000D6D86"/>
    <w:rsid w:val="000E02FF"/>
    <w:rsid w:val="000E26FE"/>
    <w:rsid w:val="000E3006"/>
    <w:rsid w:val="000E3421"/>
    <w:rsid w:val="000E4276"/>
    <w:rsid w:val="000E488B"/>
    <w:rsid w:val="000E5B31"/>
    <w:rsid w:val="000E641A"/>
    <w:rsid w:val="000E65C2"/>
    <w:rsid w:val="000E7057"/>
    <w:rsid w:val="000E7E5B"/>
    <w:rsid w:val="000F0176"/>
    <w:rsid w:val="000F12E5"/>
    <w:rsid w:val="000F2B74"/>
    <w:rsid w:val="000F30A8"/>
    <w:rsid w:val="000F343D"/>
    <w:rsid w:val="000F37AB"/>
    <w:rsid w:val="000F3E45"/>
    <w:rsid w:val="000F4142"/>
    <w:rsid w:val="000F4348"/>
    <w:rsid w:val="000F443D"/>
    <w:rsid w:val="000F57A1"/>
    <w:rsid w:val="000F5EEB"/>
    <w:rsid w:val="000F6961"/>
    <w:rsid w:val="000F7A3A"/>
    <w:rsid w:val="000F7C2F"/>
    <w:rsid w:val="0010074A"/>
    <w:rsid w:val="00100768"/>
    <w:rsid w:val="001007E8"/>
    <w:rsid w:val="00100B5F"/>
    <w:rsid w:val="00100DEC"/>
    <w:rsid w:val="00100FD2"/>
    <w:rsid w:val="00101208"/>
    <w:rsid w:val="00101925"/>
    <w:rsid w:val="00101D11"/>
    <w:rsid w:val="00101E5F"/>
    <w:rsid w:val="00102241"/>
    <w:rsid w:val="00102AED"/>
    <w:rsid w:val="00102CF6"/>
    <w:rsid w:val="00103D99"/>
    <w:rsid w:val="001041AA"/>
    <w:rsid w:val="0010653D"/>
    <w:rsid w:val="00106842"/>
    <w:rsid w:val="0010701C"/>
    <w:rsid w:val="001076DB"/>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371"/>
    <w:rsid w:val="001227F1"/>
    <w:rsid w:val="001232D0"/>
    <w:rsid w:val="00123B97"/>
    <w:rsid w:val="00123C6B"/>
    <w:rsid w:val="00124E0B"/>
    <w:rsid w:val="00125211"/>
    <w:rsid w:val="00125409"/>
    <w:rsid w:val="0012576D"/>
    <w:rsid w:val="001269C7"/>
    <w:rsid w:val="001272E2"/>
    <w:rsid w:val="001276F5"/>
    <w:rsid w:val="00130EA4"/>
    <w:rsid w:val="00132D56"/>
    <w:rsid w:val="00133B0D"/>
    <w:rsid w:val="00134780"/>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5053F"/>
    <w:rsid w:val="00151762"/>
    <w:rsid w:val="00151835"/>
    <w:rsid w:val="001531D4"/>
    <w:rsid w:val="0015327B"/>
    <w:rsid w:val="00153BE2"/>
    <w:rsid w:val="0015439A"/>
    <w:rsid w:val="0015590E"/>
    <w:rsid w:val="00156F70"/>
    <w:rsid w:val="00162047"/>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36AC"/>
    <w:rsid w:val="00173A1A"/>
    <w:rsid w:val="001747BB"/>
    <w:rsid w:val="00175321"/>
    <w:rsid w:val="00175B14"/>
    <w:rsid w:val="00175C0A"/>
    <w:rsid w:val="00176319"/>
    <w:rsid w:val="00176566"/>
    <w:rsid w:val="00176972"/>
    <w:rsid w:val="00177461"/>
    <w:rsid w:val="001776FB"/>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90B44"/>
    <w:rsid w:val="00190F64"/>
    <w:rsid w:val="00191CC3"/>
    <w:rsid w:val="0019255A"/>
    <w:rsid w:val="001932C2"/>
    <w:rsid w:val="00194348"/>
    <w:rsid w:val="00196C45"/>
    <w:rsid w:val="00196DA2"/>
    <w:rsid w:val="001970C2"/>
    <w:rsid w:val="0019716B"/>
    <w:rsid w:val="001972D2"/>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2BD7"/>
    <w:rsid w:val="001B352C"/>
    <w:rsid w:val="001B356E"/>
    <w:rsid w:val="001B3F74"/>
    <w:rsid w:val="001B4211"/>
    <w:rsid w:val="001B4ABD"/>
    <w:rsid w:val="001B4FC4"/>
    <w:rsid w:val="001B5A40"/>
    <w:rsid w:val="001B6615"/>
    <w:rsid w:val="001B6DE1"/>
    <w:rsid w:val="001B7D19"/>
    <w:rsid w:val="001C18FB"/>
    <w:rsid w:val="001C241C"/>
    <w:rsid w:val="001C359D"/>
    <w:rsid w:val="001C3611"/>
    <w:rsid w:val="001C4262"/>
    <w:rsid w:val="001C46CA"/>
    <w:rsid w:val="001C5313"/>
    <w:rsid w:val="001C5385"/>
    <w:rsid w:val="001C5B77"/>
    <w:rsid w:val="001C6B2D"/>
    <w:rsid w:val="001C74DB"/>
    <w:rsid w:val="001C7E42"/>
    <w:rsid w:val="001D0933"/>
    <w:rsid w:val="001D0DE3"/>
    <w:rsid w:val="001D1529"/>
    <w:rsid w:val="001D1D6D"/>
    <w:rsid w:val="001D3728"/>
    <w:rsid w:val="001D4BC6"/>
    <w:rsid w:val="001D4C76"/>
    <w:rsid w:val="001D5221"/>
    <w:rsid w:val="001D594C"/>
    <w:rsid w:val="001D5C31"/>
    <w:rsid w:val="001D75DB"/>
    <w:rsid w:val="001D79EC"/>
    <w:rsid w:val="001D7C62"/>
    <w:rsid w:val="001E050E"/>
    <w:rsid w:val="001E0E7D"/>
    <w:rsid w:val="001E19EC"/>
    <w:rsid w:val="001E29FC"/>
    <w:rsid w:val="001E34AE"/>
    <w:rsid w:val="001E371A"/>
    <w:rsid w:val="001E3C09"/>
    <w:rsid w:val="001E458D"/>
    <w:rsid w:val="001E4A5D"/>
    <w:rsid w:val="001E4EEF"/>
    <w:rsid w:val="001E6002"/>
    <w:rsid w:val="001E6D69"/>
    <w:rsid w:val="001E71C2"/>
    <w:rsid w:val="001E79C2"/>
    <w:rsid w:val="001E7EB7"/>
    <w:rsid w:val="001E7FF9"/>
    <w:rsid w:val="001F0EB8"/>
    <w:rsid w:val="001F17B9"/>
    <w:rsid w:val="001F1FAC"/>
    <w:rsid w:val="001F27E0"/>
    <w:rsid w:val="001F2CCB"/>
    <w:rsid w:val="001F38CC"/>
    <w:rsid w:val="001F4062"/>
    <w:rsid w:val="001F4197"/>
    <w:rsid w:val="001F4991"/>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E8D"/>
    <w:rsid w:val="00203FEA"/>
    <w:rsid w:val="002051CB"/>
    <w:rsid w:val="002071E7"/>
    <w:rsid w:val="00210325"/>
    <w:rsid w:val="0021112C"/>
    <w:rsid w:val="00211174"/>
    <w:rsid w:val="002116CE"/>
    <w:rsid w:val="00213A5A"/>
    <w:rsid w:val="00214879"/>
    <w:rsid w:val="00214FDD"/>
    <w:rsid w:val="002154D4"/>
    <w:rsid w:val="002159E7"/>
    <w:rsid w:val="00215A52"/>
    <w:rsid w:val="00215FBE"/>
    <w:rsid w:val="00216407"/>
    <w:rsid w:val="00216BD6"/>
    <w:rsid w:val="00217111"/>
    <w:rsid w:val="00217B30"/>
    <w:rsid w:val="0022093D"/>
    <w:rsid w:val="0022183F"/>
    <w:rsid w:val="00221FB2"/>
    <w:rsid w:val="0022230C"/>
    <w:rsid w:val="002226A4"/>
    <w:rsid w:val="00222784"/>
    <w:rsid w:val="0022286E"/>
    <w:rsid w:val="002231BE"/>
    <w:rsid w:val="00223369"/>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F4A"/>
    <w:rsid w:val="002400B6"/>
    <w:rsid w:val="002401EB"/>
    <w:rsid w:val="002407E8"/>
    <w:rsid w:val="002419C8"/>
    <w:rsid w:val="00241F98"/>
    <w:rsid w:val="002428B4"/>
    <w:rsid w:val="00242DE1"/>
    <w:rsid w:val="002439C3"/>
    <w:rsid w:val="002445A0"/>
    <w:rsid w:val="002446F3"/>
    <w:rsid w:val="002454E0"/>
    <w:rsid w:val="002459B4"/>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7A01"/>
    <w:rsid w:val="00257D4C"/>
    <w:rsid w:val="002600EB"/>
    <w:rsid w:val="002600F6"/>
    <w:rsid w:val="0026127D"/>
    <w:rsid w:val="002617E9"/>
    <w:rsid w:val="00261A96"/>
    <w:rsid w:val="00262A86"/>
    <w:rsid w:val="00262CCC"/>
    <w:rsid w:val="00263A85"/>
    <w:rsid w:val="00263BE4"/>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4191"/>
    <w:rsid w:val="0027455D"/>
    <w:rsid w:val="00274B59"/>
    <w:rsid w:val="00275F16"/>
    <w:rsid w:val="002760FF"/>
    <w:rsid w:val="002761F7"/>
    <w:rsid w:val="002765D7"/>
    <w:rsid w:val="002769E0"/>
    <w:rsid w:val="0027736B"/>
    <w:rsid w:val="00277820"/>
    <w:rsid w:val="00277A58"/>
    <w:rsid w:val="002801A1"/>
    <w:rsid w:val="002807C2"/>
    <w:rsid w:val="00280AF1"/>
    <w:rsid w:val="00280D9F"/>
    <w:rsid w:val="00281948"/>
    <w:rsid w:val="0028302C"/>
    <w:rsid w:val="00283689"/>
    <w:rsid w:val="002847DB"/>
    <w:rsid w:val="00285031"/>
    <w:rsid w:val="00286B06"/>
    <w:rsid w:val="00286F3F"/>
    <w:rsid w:val="0028713C"/>
    <w:rsid w:val="002878D8"/>
    <w:rsid w:val="00287EC7"/>
    <w:rsid w:val="002908A6"/>
    <w:rsid w:val="00290A52"/>
    <w:rsid w:val="00291B5E"/>
    <w:rsid w:val="002920A2"/>
    <w:rsid w:val="00293DA2"/>
    <w:rsid w:val="00293F68"/>
    <w:rsid w:val="0029481B"/>
    <w:rsid w:val="00295131"/>
    <w:rsid w:val="002951C1"/>
    <w:rsid w:val="00295538"/>
    <w:rsid w:val="00296511"/>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C36"/>
    <w:rsid w:val="002B5DA8"/>
    <w:rsid w:val="002B62B5"/>
    <w:rsid w:val="002B68E5"/>
    <w:rsid w:val="002B6C4B"/>
    <w:rsid w:val="002C0253"/>
    <w:rsid w:val="002C051F"/>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2B54"/>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E063F"/>
    <w:rsid w:val="002E0EB4"/>
    <w:rsid w:val="002E14EF"/>
    <w:rsid w:val="002E1DE3"/>
    <w:rsid w:val="002E28A5"/>
    <w:rsid w:val="002E341D"/>
    <w:rsid w:val="002E4163"/>
    <w:rsid w:val="002E41ED"/>
    <w:rsid w:val="002E42EE"/>
    <w:rsid w:val="002E4349"/>
    <w:rsid w:val="002E443B"/>
    <w:rsid w:val="002E45CD"/>
    <w:rsid w:val="002E47CC"/>
    <w:rsid w:val="002E4D18"/>
    <w:rsid w:val="002E4D51"/>
    <w:rsid w:val="002E54DB"/>
    <w:rsid w:val="002E567D"/>
    <w:rsid w:val="002E5687"/>
    <w:rsid w:val="002E5D2A"/>
    <w:rsid w:val="002E60CA"/>
    <w:rsid w:val="002E66E2"/>
    <w:rsid w:val="002E6AD6"/>
    <w:rsid w:val="002E7598"/>
    <w:rsid w:val="002E764B"/>
    <w:rsid w:val="002E7EA0"/>
    <w:rsid w:val="002E7ECB"/>
    <w:rsid w:val="002F0448"/>
    <w:rsid w:val="002F059E"/>
    <w:rsid w:val="002F0E37"/>
    <w:rsid w:val="002F139A"/>
    <w:rsid w:val="002F14B1"/>
    <w:rsid w:val="002F278E"/>
    <w:rsid w:val="002F2B68"/>
    <w:rsid w:val="002F359C"/>
    <w:rsid w:val="002F3CB3"/>
    <w:rsid w:val="002F409A"/>
    <w:rsid w:val="002F44CA"/>
    <w:rsid w:val="002F5312"/>
    <w:rsid w:val="002F6ED8"/>
    <w:rsid w:val="0030095E"/>
    <w:rsid w:val="00301225"/>
    <w:rsid w:val="0030128C"/>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5BE"/>
    <w:rsid w:val="00315374"/>
    <w:rsid w:val="003153B4"/>
    <w:rsid w:val="00315E34"/>
    <w:rsid w:val="003164A4"/>
    <w:rsid w:val="0031669C"/>
    <w:rsid w:val="0032017D"/>
    <w:rsid w:val="00320C2C"/>
    <w:rsid w:val="00320CEA"/>
    <w:rsid w:val="00321E15"/>
    <w:rsid w:val="00321F01"/>
    <w:rsid w:val="003220BF"/>
    <w:rsid w:val="00322F67"/>
    <w:rsid w:val="00322FD3"/>
    <w:rsid w:val="0032354E"/>
    <w:rsid w:val="00323DAC"/>
    <w:rsid w:val="00324BA6"/>
    <w:rsid w:val="00324E64"/>
    <w:rsid w:val="003251C5"/>
    <w:rsid w:val="00325269"/>
    <w:rsid w:val="00325BF5"/>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EBF"/>
    <w:rsid w:val="0033422E"/>
    <w:rsid w:val="003346A8"/>
    <w:rsid w:val="0033518D"/>
    <w:rsid w:val="003359FF"/>
    <w:rsid w:val="00335ACD"/>
    <w:rsid w:val="00336019"/>
    <w:rsid w:val="003367CD"/>
    <w:rsid w:val="00340D95"/>
    <w:rsid w:val="0034282C"/>
    <w:rsid w:val="00342DFA"/>
    <w:rsid w:val="0034319D"/>
    <w:rsid w:val="003446AC"/>
    <w:rsid w:val="003457EE"/>
    <w:rsid w:val="003459F3"/>
    <w:rsid w:val="00345C52"/>
    <w:rsid w:val="00345D23"/>
    <w:rsid w:val="00345FE0"/>
    <w:rsid w:val="00347271"/>
    <w:rsid w:val="0034784B"/>
    <w:rsid w:val="00352C57"/>
    <w:rsid w:val="0035309B"/>
    <w:rsid w:val="00353A16"/>
    <w:rsid w:val="00353D5C"/>
    <w:rsid w:val="00353E7A"/>
    <w:rsid w:val="0035412F"/>
    <w:rsid w:val="00356318"/>
    <w:rsid w:val="00356A0A"/>
    <w:rsid w:val="00357594"/>
    <w:rsid w:val="0035793A"/>
    <w:rsid w:val="00360022"/>
    <w:rsid w:val="00360CA7"/>
    <w:rsid w:val="003619BF"/>
    <w:rsid w:val="003619C7"/>
    <w:rsid w:val="003628D3"/>
    <w:rsid w:val="003637EB"/>
    <w:rsid w:val="0036458A"/>
    <w:rsid w:val="003647D1"/>
    <w:rsid w:val="0036480B"/>
    <w:rsid w:val="00366903"/>
    <w:rsid w:val="00366C26"/>
    <w:rsid w:val="00367054"/>
    <w:rsid w:val="003678F8"/>
    <w:rsid w:val="00367C9B"/>
    <w:rsid w:val="00367EFB"/>
    <w:rsid w:val="0037112B"/>
    <w:rsid w:val="003712E7"/>
    <w:rsid w:val="00371927"/>
    <w:rsid w:val="00371DDB"/>
    <w:rsid w:val="0037261F"/>
    <w:rsid w:val="003726FA"/>
    <w:rsid w:val="00372A9A"/>
    <w:rsid w:val="00372C03"/>
    <w:rsid w:val="00372D49"/>
    <w:rsid w:val="00373005"/>
    <w:rsid w:val="00373361"/>
    <w:rsid w:val="00373BCB"/>
    <w:rsid w:val="00375862"/>
    <w:rsid w:val="0037607A"/>
    <w:rsid w:val="00376C65"/>
    <w:rsid w:val="003771AF"/>
    <w:rsid w:val="003779B5"/>
    <w:rsid w:val="00377DC7"/>
    <w:rsid w:val="003804DE"/>
    <w:rsid w:val="003817B4"/>
    <w:rsid w:val="00383924"/>
    <w:rsid w:val="003843AB"/>
    <w:rsid w:val="0038469D"/>
    <w:rsid w:val="003848ED"/>
    <w:rsid w:val="0038596E"/>
    <w:rsid w:val="0038629B"/>
    <w:rsid w:val="003867BE"/>
    <w:rsid w:val="00387219"/>
    <w:rsid w:val="00387682"/>
    <w:rsid w:val="00387AF4"/>
    <w:rsid w:val="00390F7B"/>
    <w:rsid w:val="00392E7E"/>
    <w:rsid w:val="00393B55"/>
    <w:rsid w:val="003943D3"/>
    <w:rsid w:val="00394D71"/>
    <w:rsid w:val="00395420"/>
    <w:rsid w:val="003961F7"/>
    <w:rsid w:val="003971D3"/>
    <w:rsid w:val="003A0085"/>
    <w:rsid w:val="003A0F45"/>
    <w:rsid w:val="003A128F"/>
    <w:rsid w:val="003A1351"/>
    <w:rsid w:val="003A209D"/>
    <w:rsid w:val="003A226A"/>
    <w:rsid w:val="003A2456"/>
    <w:rsid w:val="003A3109"/>
    <w:rsid w:val="003A34EF"/>
    <w:rsid w:val="003A391A"/>
    <w:rsid w:val="003A4772"/>
    <w:rsid w:val="003A4C7A"/>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A6C"/>
    <w:rsid w:val="003C4429"/>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166B"/>
    <w:rsid w:val="003E1811"/>
    <w:rsid w:val="003E1AD9"/>
    <w:rsid w:val="003E21DA"/>
    <w:rsid w:val="003E288E"/>
    <w:rsid w:val="003E329B"/>
    <w:rsid w:val="003E7032"/>
    <w:rsid w:val="003E7B3C"/>
    <w:rsid w:val="003F02C5"/>
    <w:rsid w:val="003F044C"/>
    <w:rsid w:val="003F1981"/>
    <w:rsid w:val="003F2305"/>
    <w:rsid w:val="003F4D42"/>
    <w:rsid w:val="003F5433"/>
    <w:rsid w:val="003F6F20"/>
    <w:rsid w:val="003F7C78"/>
    <w:rsid w:val="00400798"/>
    <w:rsid w:val="00402782"/>
    <w:rsid w:val="00402EA4"/>
    <w:rsid w:val="00402FCE"/>
    <w:rsid w:val="0040300A"/>
    <w:rsid w:val="004036F1"/>
    <w:rsid w:val="004045CE"/>
    <w:rsid w:val="004047DB"/>
    <w:rsid w:val="00405167"/>
    <w:rsid w:val="004051E6"/>
    <w:rsid w:val="00405353"/>
    <w:rsid w:val="00405EF1"/>
    <w:rsid w:val="0040645A"/>
    <w:rsid w:val="00406BD3"/>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BDE"/>
    <w:rsid w:val="00415DDA"/>
    <w:rsid w:val="00416786"/>
    <w:rsid w:val="00416832"/>
    <w:rsid w:val="0041684B"/>
    <w:rsid w:val="00417989"/>
    <w:rsid w:val="00421C16"/>
    <w:rsid w:val="00421C87"/>
    <w:rsid w:val="00422D62"/>
    <w:rsid w:val="00422E25"/>
    <w:rsid w:val="0042311A"/>
    <w:rsid w:val="0042390D"/>
    <w:rsid w:val="00424B97"/>
    <w:rsid w:val="0042563B"/>
    <w:rsid w:val="004257B0"/>
    <w:rsid w:val="0042638F"/>
    <w:rsid w:val="0042696A"/>
    <w:rsid w:val="004304C5"/>
    <w:rsid w:val="00430EA7"/>
    <w:rsid w:val="004312CD"/>
    <w:rsid w:val="00431716"/>
    <w:rsid w:val="00431B21"/>
    <w:rsid w:val="0043266C"/>
    <w:rsid w:val="004332D4"/>
    <w:rsid w:val="004338A5"/>
    <w:rsid w:val="00433D58"/>
    <w:rsid w:val="00434000"/>
    <w:rsid w:val="0043437A"/>
    <w:rsid w:val="004353CA"/>
    <w:rsid w:val="004355B8"/>
    <w:rsid w:val="00435702"/>
    <w:rsid w:val="004357EA"/>
    <w:rsid w:val="0043687D"/>
    <w:rsid w:val="00436AF9"/>
    <w:rsid w:val="00440E77"/>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2D0"/>
    <w:rsid w:val="004563EA"/>
    <w:rsid w:val="00456745"/>
    <w:rsid w:val="00456A73"/>
    <w:rsid w:val="00456F63"/>
    <w:rsid w:val="004601C4"/>
    <w:rsid w:val="004603C6"/>
    <w:rsid w:val="00460AFF"/>
    <w:rsid w:val="0046113B"/>
    <w:rsid w:val="004612A5"/>
    <w:rsid w:val="00461868"/>
    <w:rsid w:val="004618CE"/>
    <w:rsid w:val="004625F9"/>
    <w:rsid w:val="004628C8"/>
    <w:rsid w:val="004637A9"/>
    <w:rsid w:val="004645F4"/>
    <w:rsid w:val="004664DC"/>
    <w:rsid w:val="00466BED"/>
    <w:rsid w:val="00466C5E"/>
    <w:rsid w:val="00466CA5"/>
    <w:rsid w:val="00467947"/>
    <w:rsid w:val="00467D7E"/>
    <w:rsid w:val="004704F8"/>
    <w:rsid w:val="00470608"/>
    <w:rsid w:val="004709D2"/>
    <w:rsid w:val="004715D8"/>
    <w:rsid w:val="00471BC0"/>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18E"/>
    <w:rsid w:val="00480273"/>
    <w:rsid w:val="004815C3"/>
    <w:rsid w:val="00481E52"/>
    <w:rsid w:val="004830A8"/>
    <w:rsid w:val="0048374E"/>
    <w:rsid w:val="004837FF"/>
    <w:rsid w:val="004838D2"/>
    <w:rsid w:val="00483AEE"/>
    <w:rsid w:val="00485E97"/>
    <w:rsid w:val="004861BA"/>
    <w:rsid w:val="00486853"/>
    <w:rsid w:val="004874CC"/>
    <w:rsid w:val="00487556"/>
    <w:rsid w:val="00490457"/>
    <w:rsid w:val="00490498"/>
    <w:rsid w:val="004909AD"/>
    <w:rsid w:val="00490CA2"/>
    <w:rsid w:val="00490E9C"/>
    <w:rsid w:val="0049178A"/>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2BFB"/>
    <w:rsid w:val="004A438F"/>
    <w:rsid w:val="004A49FB"/>
    <w:rsid w:val="004A640A"/>
    <w:rsid w:val="004A688C"/>
    <w:rsid w:val="004A6A11"/>
    <w:rsid w:val="004B091E"/>
    <w:rsid w:val="004B0A7E"/>
    <w:rsid w:val="004B15AB"/>
    <w:rsid w:val="004B2029"/>
    <w:rsid w:val="004B20C8"/>
    <w:rsid w:val="004B32DA"/>
    <w:rsid w:val="004B36F5"/>
    <w:rsid w:val="004B449D"/>
    <w:rsid w:val="004B4B51"/>
    <w:rsid w:val="004B5007"/>
    <w:rsid w:val="004B5C42"/>
    <w:rsid w:val="004B5DB7"/>
    <w:rsid w:val="004B6D20"/>
    <w:rsid w:val="004B7194"/>
    <w:rsid w:val="004B738C"/>
    <w:rsid w:val="004C1A08"/>
    <w:rsid w:val="004C1AD0"/>
    <w:rsid w:val="004C206B"/>
    <w:rsid w:val="004C3CBA"/>
    <w:rsid w:val="004C4027"/>
    <w:rsid w:val="004C4C73"/>
    <w:rsid w:val="004C4EB0"/>
    <w:rsid w:val="004C4F12"/>
    <w:rsid w:val="004C53B6"/>
    <w:rsid w:val="004C58D4"/>
    <w:rsid w:val="004C5B35"/>
    <w:rsid w:val="004C622D"/>
    <w:rsid w:val="004C758F"/>
    <w:rsid w:val="004C7F53"/>
    <w:rsid w:val="004D0346"/>
    <w:rsid w:val="004D06AC"/>
    <w:rsid w:val="004D0E09"/>
    <w:rsid w:val="004D0F3E"/>
    <w:rsid w:val="004D169E"/>
    <w:rsid w:val="004D1E14"/>
    <w:rsid w:val="004D2C4C"/>
    <w:rsid w:val="004D3E40"/>
    <w:rsid w:val="004D3F97"/>
    <w:rsid w:val="004D5F39"/>
    <w:rsid w:val="004D60E2"/>
    <w:rsid w:val="004D70AD"/>
    <w:rsid w:val="004E00B7"/>
    <w:rsid w:val="004E0AA4"/>
    <w:rsid w:val="004E0D86"/>
    <w:rsid w:val="004E0FD4"/>
    <w:rsid w:val="004E1834"/>
    <w:rsid w:val="004E2FF5"/>
    <w:rsid w:val="004E363C"/>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41CB"/>
    <w:rsid w:val="00506261"/>
    <w:rsid w:val="00506781"/>
    <w:rsid w:val="00506F33"/>
    <w:rsid w:val="005072E9"/>
    <w:rsid w:val="00507BC9"/>
    <w:rsid w:val="00507C2C"/>
    <w:rsid w:val="00507DEE"/>
    <w:rsid w:val="00510786"/>
    <w:rsid w:val="0051123B"/>
    <w:rsid w:val="00511E6D"/>
    <w:rsid w:val="005141AA"/>
    <w:rsid w:val="005145DC"/>
    <w:rsid w:val="005150B0"/>
    <w:rsid w:val="00515617"/>
    <w:rsid w:val="00515806"/>
    <w:rsid w:val="00516AB3"/>
    <w:rsid w:val="00516FF9"/>
    <w:rsid w:val="005174DF"/>
    <w:rsid w:val="00517D69"/>
    <w:rsid w:val="00520426"/>
    <w:rsid w:val="0052086A"/>
    <w:rsid w:val="00521908"/>
    <w:rsid w:val="00521DD2"/>
    <w:rsid w:val="00521E3B"/>
    <w:rsid w:val="0052232A"/>
    <w:rsid w:val="005223A5"/>
    <w:rsid w:val="00522464"/>
    <w:rsid w:val="00522972"/>
    <w:rsid w:val="00522A02"/>
    <w:rsid w:val="005266BF"/>
    <w:rsid w:val="00530503"/>
    <w:rsid w:val="0053173E"/>
    <w:rsid w:val="0053190C"/>
    <w:rsid w:val="00531DC7"/>
    <w:rsid w:val="00532023"/>
    <w:rsid w:val="0053226E"/>
    <w:rsid w:val="00532314"/>
    <w:rsid w:val="005327BA"/>
    <w:rsid w:val="00533034"/>
    <w:rsid w:val="00534A03"/>
    <w:rsid w:val="005361AE"/>
    <w:rsid w:val="005369F3"/>
    <w:rsid w:val="00537F45"/>
    <w:rsid w:val="0054096B"/>
    <w:rsid w:val="005417D7"/>
    <w:rsid w:val="00541811"/>
    <w:rsid w:val="00541B9B"/>
    <w:rsid w:val="0054367D"/>
    <w:rsid w:val="00543A66"/>
    <w:rsid w:val="00544677"/>
    <w:rsid w:val="00544E10"/>
    <w:rsid w:val="0054712A"/>
    <w:rsid w:val="005472C1"/>
    <w:rsid w:val="005472CC"/>
    <w:rsid w:val="00547314"/>
    <w:rsid w:val="00551FDD"/>
    <w:rsid w:val="00552178"/>
    <w:rsid w:val="00552BCC"/>
    <w:rsid w:val="00553D71"/>
    <w:rsid w:val="005547A3"/>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5901"/>
    <w:rsid w:val="00576B3B"/>
    <w:rsid w:val="00576BF5"/>
    <w:rsid w:val="005772C6"/>
    <w:rsid w:val="005776C3"/>
    <w:rsid w:val="005777A2"/>
    <w:rsid w:val="00580761"/>
    <w:rsid w:val="005830A6"/>
    <w:rsid w:val="00583201"/>
    <w:rsid w:val="00583EDB"/>
    <w:rsid w:val="00583EF8"/>
    <w:rsid w:val="00584FCC"/>
    <w:rsid w:val="00585775"/>
    <w:rsid w:val="005861F8"/>
    <w:rsid w:val="005867EF"/>
    <w:rsid w:val="005869F0"/>
    <w:rsid w:val="005871AF"/>
    <w:rsid w:val="005877E4"/>
    <w:rsid w:val="005879D2"/>
    <w:rsid w:val="0059186A"/>
    <w:rsid w:val="00591B1D"/>
    <w:rsid w:val="00593B76"/>
    <w:rsid w:val="00593C4E"/>
    <w:rsid w:val="0059478A"/>
    <w:rsid w:val="00594EB0"/>
    <w:rsid w:val="00595AE4"/>
    <w:rsid w:val="00597D67"/>
    <w:rsid w:val="00597F29"/>
    <w:rsid w:val="005A049F"/>
    <w:rsid w:val="005A051E"/>
    <w:rsid w:val="005A0D9B"/>
    <w:rsid w:val="005A42B8"/>
    <w:rsid w:val="005A4547"/>
    <w:rsid w:val="005A51F8"/>
    <w:rsid w:val="005A5210"/>
    <w:rsid w:val="005A5B60"/>
    <w:rsid w:val="005A5EFE"/>
    <w:rsid w:val="005A60E7"/>
    <w:rsid w:val="005A6B66"/>
    <w:rsid w:val="005A7B3F"/>
    <w:rsid w:val="005A7E87"/>
    <w:rsid w:val="005B0B83"/>
    <w:rsid w:val="005B0ED6"/>
    <w:rsid w:val="005B1AFB"/>
    <w:rsid w:val="005B1BD8"/>
    <w:rsid w:val="005B2589"/>
    <w:rsid w:val="005B34F0"/>
    <w:rsid w:val="005B4071"/>
    <w:rsid w:val="005B4253"/>
    <w:rsid w:val="005B4829"/>
    <w:rsid w:val="005B4C14"/>
    <w:rsid w:val="005B4EAF"/>
    <w:rsid w:val="005B543F"/>
    <w:rsid w:val="005B5659"/>
    <w:rsid w:val="005B6C3B"/>
    <w:rsid w:val="005C014C"/>
    <w:rsid w:val="005C032F"/>
    <w:rsid w:val="005C0D05"/>
    <w:rsid w:val="005C1194"/>
    <w:rsid w:val="005C1D3E"/>
    <w:rsid w:val="005C27A0"/>
    <w:rsid w:val="005C417C"/>
    <w:rsid w:val="005C4DDB"/>
    <w:rsid w:val="005C4EE3"/>
    <w:rsid w:val="005C4F8B"/>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509C"/>
    <w:rsid w:val="005D5B6E"/>
    <w:rsid w:val="005D5F9A"/>
    <w:rsid w:val="005D6214"/>
    <w:rsid w:val="005D69D2"/>
    <w:rsid w:val="005D6C0B"/>
    <w:rsid w:val="005D7638"/>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20F1"/>
    <w:rsid w:val="006023CA"/>
    <w:rsid w:val="00602539"/>
    <w:rsid w:val="006026F8"/>
    <w:rsid w:val="006030FB"/>
    <w:rsid w:val="00603A99"/>
    <w:rsid w:val="00603E7F"/>
    <w:rsid w:val="006047C7"/>
    <w:rsid w:val="006048C7"/>
    <w:rsid w:val="00604942"/>
    <w:rsid w:val="00605647"/>
    <w:rsid w:val="00605744"/>
    <w:rsid w:val="00605AB6"/>
    <w:rsid w:val="006061FE"/>
    <w:rsid w:val="00606742"/>
    <w:rsid w:val="00610605"/>
    <w:rsid w:val="00611393"/>
    <w:rsid w:val="00611B81"/>
    <w:rsid w:val="00612DA4"/>
    <w:rsid w:val="00613D59"/>
    <w:rsid w:val="00613DD6"/>
    <w:rsid w:val="00614282"/>
    <w:rsid w:val="006148D0"/>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81D"/>
    <w:rsid w:val="00627FBB"/>
    <w:rsid w:val="00630B5E"/>
    <w:rsid w:val="00630C6E"/>
    <w:rsid w:val="00631FCB"/>
    <w:rsid w:val="0063307F"/>
    <w:rsid w:val="006345A8"/>
    <w:rsid w:val="006345AC"/>
    <w:rsid w:val="006364FF"/>
    <w:rsid w:val="006368B0"/>
    <w:rsid w:val="006372EE"/>
    <w:rsid w:val="006375BA"/>
    <w:rsid w:val="00637C94"/>
    <w:rsid w:val="0064188B"/>
    <w:rsid w:val="006441E5"/>
    <w:rsid w:val="00645108"/>
    <w:rsid w:val="0064577F"/>
    <w:rsid w:val="00645EA9"/>
    <w:rsid w:val="006463A0"/>
    <w:rsid w:val="00647E84"/>
    <w:rsid w:val="00647F3F"/>
    <w:rsid w:val="00647F75"/>
    <w:rsid w:val="0065042E"/>
    <w:rsid w:val="006505D6"/>
    <w:rsid w:val="00650CE1"/>
    <w:rsid w:val="006513A8"/>
    <w:rsid w:val="00651FBD"/>
    <w:rsid w:val="0065280F"/>
    <w:rsid w:val="00652B36"/>
    <w:rsid w:val="006531A0"/>
    <w:rsid w:val="006532AE"/>
    <w:rsid w:val="00653FFE"/>
    <w:rsid w:val="00654841"/>
    <w:rsid w:val="0065534B"/>
    <w:rsid w:val="00656743"/>
    <w:rsid w:val="006567D8"/>
    <w:rsid w:val="00657DD3"/>
    <w:rsid w:val="00660347"/>
    <w:rsid w:val="00660DA1"/>
    <w:rsid w:val="00660E3E"/>
    <w:rsid w:val="00660E7E"/>
    <w:rsid w:val="0066120F"/>
    <w:rsid w:val="00661BFD"/>
    <w:rsid w:val="006620A5"/>
    <w:rsid w:val="0066225D"/>
    <w:rsid w:val="006625D5"/>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D1"/>
    <w:rsid w:val="006753F1"/>
    <w:rsid w:val="006756F3"/>
    <w:rsid w:val="00675A50"/>
    <w:rsid w:val="00675F73"/>
    <w:rsid w:val="0067651F"/>
    <w:rsid w:val="006767CA"/>
    <w:rsid w:val="00677525"/>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73A"/>
    <w:rsid w:val="006A2EAC"/>
    <w:rsid w:val="006A3962"/>
    <w:rsid w:val="006A41B7"/>
    <w:rsid w:val="006A41EB"/>
    <w:rsid w:val="006A4AE7"/>
    <w:rsid w:val="006A4DF2"/>
    <w:rsid w:val="006A4E89"/>
    <w:rsid w:val="006A5158"/>
    <w:rsid w:val="006A550E"/>
    <w:rsid w:val="006A6AD3"/>
    <w:rsid w:val="006A7396"/>
    <w:rsid w:val="006A7AF9"/>
    <w:rsid w:val="006A7D34"/>
    <w:rsid w:val="006B086E"/>
    <w:rsid w:val="006B0CAC"/>
    <w:rsid w:val="006B1598"/>
    <w:rsid w:val="006B1B11"/>
    <w:rsid w:val="006B3670"/>
    <w:rsid w:val="006B3F0E"/>
    <w:rsid w:val="006B5454"/>
    <w:rsid w:val="006B57B0"/>
    <w:rsid w:val="006B585A"/>
    <w:rsid w:val="006B6C13"/>
    <w:rsid w:val="006C01FA"/>
    <w:rsid w:val="006C091B"/>
    <w:rsid w:val="006C113D"/>
    <w:rsid w:val="006C20BF"/>
    <w:rsid w:val="006C2442"/>
    <w:rsid w:val="006C245D"/>
    <w:rsid w:val="006C289E"/>
    <w:rsid w:val="006C2D1E"/>
    <w:rsid w:val="006C3B8F"/>
    <w:rsid w:val="006C3D3B"/>
    <w:rsid w:val="006C3E7E"/>
    <w:rsid w:val="006C3F3F"/>
    <w:rsid w:val="006C45E6"/>
    <w:rsid w:val="006C4EE5"/>
    <w:rsid w:val="006C523F"/>
    <w:rsid w:val="006C6894"/>
    <w:rsid w:val="006C6973"/>
    <w:rsid w:val="006C69DC"/>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D2B"/>
    <w:rsid w:val="006E57A9"/>
    <w:rsid w:val="006E6639"/>
    <w:rsid w:val="006E6975"/>
    <w:rsid w:val="006F001E"/>
    <w:rsid w:val="006F0943"/>
    <w:rsid w:val="006F1613"/>
    <w:rsid w:val="006F1709"/>
    <w:rsid w:val="006F33F2"/>
    <w:rsid w:val="006F4658"/>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5F6"/>
    <w:rsid w:val="00720882"/>
    <w:rsid w:val="00720BB4"/>
    <w:rsid w:val="00720E72"/>
    <w:rsid w:val="00721012"/>
    <w:rsid w:val="00722C40"/>
    <w:rsid w:val="00724F7C"/>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F24"/>
    <w:rsid w:val="0074608B"/>
    <w:rsid w:val="00746A45"/>
    <w:rsid w:val="00746B9A"/>
    <w:rsid w:val="0075039B"/>
    <w:rsid w:val="007503E6"/>
    <w:rsid w:val="00751339"/>
    <w:rsid w:val="0075195D"/>
    <w:rsid w:val="00753311"/>
    <w:rsid w:val="00754674"/>
    <w:rsid w:val="00755473"/>
    <w:rsid w:val="0075665F"/>
    <w:rsid w:val="00756A0D"/>
    <w:rsid w:val="007576FB"/>
    <w:rsid w:val="007615AA"/>
    <w:rsid w:val="00761789"/>
    <w:rsid w:val="007626A1"/>
    <w:rsid w:val="007627FD"/>
    <w:rsid w:val="00762BB8"/>
    <w:rsid w:val="00762C61"/>
    <w:rsid w:val="007635FF"/>
    <w:rsid w:val="00763855"/>
    <w:rsid w:val="00764269"/>
    <w:rsid w:val="007646CC"/>
    <w:rsid w:val="00764D3A"/>
    <w:rsid w:val="007656C4"/>
    <w:rsid w:val="0076599D"/>
    <w:rsid w:val="0076712C"/>
    <w:rsid w:val="00767961"/>
    <w:rsid w:val="00767969"/>
    <w:rsid w:val="007705A7"/>
    <w:rsid w:val="007712CE"/>
    <w:rsid w:val="00771DE5"/>
    <w:rsid w:val="0077340A"/>
    <w:rsid w:val="0077351E"/>
    <w:rsid w:val="007741CB"/>
    <w:rsid w:val="00774566"/>
    <w:rsid w:val="007747F2"/>
    <w:rsid w:val="00775128"/>
    <w:rsid w:val="007757AF"/>
    <w:rsid w:val="00775C88"/>
    <w:rsid w:val="0077612A"/>
    <w:rsid w:val="007772D8"/>
    <w:rsid w:val="007773E9"/>
    <w:rsid w:val="00777F73"/>
    <w:rsid w:val="00780553"/>
    <w:rsid w:val="00780BCD"/>
    <w:rsid w:val="00780FDA"/>
    <w:rsid w:val="007822C3"/>
    <w:rsid w:val="00782CCA"/>
    <w:rsid w:val="00782D3B"/>
    <w:rsid w:val="00783224"/>
    <w:rsid w:val="0078344B"/>
    <w:rsid w:val="007834B2"/>
    <w:rsid w:val="00783AB7"/>
    <w:rsid w:val="00783B78"/>
    <w:rsid w:val="00784C10"/>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A0562"/>
    <w:rsid w:val="007A0BE6"/>
    <w:rsid w:val="007A159D"/>
    <w:rsid w:val="007A1867"/>
    <w:rsid w:val="007A2054"/>
    <w:rsid w:val="007A2451"/>
    <w:rsid w:val="007A2502"/>
    <w:rsid w:val="007A5A54"/>
    <w:rsid w:val="007A611A"/>
    <w:rsid w:val="007A7E34"/>
    <w:rsid w:val="007B01F8"/>
    <w:rsid w:val="007B0963"/>
    <w:rsid w:val="007B1295"/>
    <w:rsid w:val="007B134F"/>
    <w:rsid w:val="007B1CAC"/>
    <w:rsid w:val="007B2098"/>
    <w:rsid w:val="007B2930"/>
    <w:rsid w:val="007B2E18"/>
    <w:rsid w:val="007B3502"/>
    <w:rsid w:val="007B3B19"/>
    <w:rsid w:val="007B4AA6"/>
    <w:rsid w:val="007B4C67"/>
    <w:rsid w:val="007B512A"/>
    <w:rsid w:val="007B56A8"/>
    <w:rsid w:val="007B582D"/>
    <w:rsid w:val="007B587C"/>
    <w:rsid w:val="007B5E39"/>
    <w:rsid w:val="007B5E4D"/>
    <w:rsid w:val="007B69ED"/>
    <w:rsid w:val="007B6C30"/>
    <w:rsid w:val="007B758F"/>
    <w:rsid w:val="007B75E3"/>
    <w:rsid w:val="007B780B"/>
    <w:rsid w:val="007B7AD9"/>
    <w:rsid w:val="007C0873"/>
    <w:rsid w:val="007C0FCE"/>
    <w:rsid w:val="007C16F0"/>
    <w:rsid w:val="007C18E9"/>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F6C"/>
    <w:rsid w:val="007D6315"/>
    <w:rsid w:val="007D631C"/>
    <w:rsid w:val="007D6C15"/>
    <w:rsid w:val="007D6F06"/>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3DE6"/>
    <w:rsid w:val="007F4087"/>
    <w:rsid w:val="007F4811"/>
    <w:rsid w:val="007F5705"/>
    <w:rsid w:val="007F7019"/>
    <w:rsid w:val="008000E0"/>
    <w:rsid w:val="008005DF"/>
    <w:rsid w:val="00800EDB"/>
    <w:rsid w:val="00802972"/>
    <w:rsid w:val="008029C2"/>
    <w:rsid w:val="00803FF4"/>
    <w:rsid w:val="0080467A"/>
    <w:rsid w:val="00804C87"/>
    <w:rsid w:val="0080584B"/>
    <w:rsid w:val="00807537"/>
    <w:rsid w:val="008076F0"/>
    <w:rsid w:val="008100F1"/>
    <w:rsid w:val="008102B7"/>
    <w:rsid w:val="00810514"/>
    <w:rsid w:val="008119B4"/>
    <w:rsid w:val="00812549"/>
    <w:rsid w:val="00812641"/>
    <w:rsid w:val="00814479"/>
    <w:rsid w:val="00815173"/>
    <w:rsid w:val="008154AD"/>
    <w:rsid w:val="00815976"/>
    <w:rsid w:val="00815A38"/>
    <w:rsid w:val="00815D68"/>
    <w:rsid w:val="00816B8F"/>
    <w:rsid w:val="00817276"/>
    <w:rsid w:val="00817B58"/>
    <w:rsid w:val="00817B63"/>
    <w:rsid w:val="008215BE"/>
    <w:rsid w:val="00821C19"/>
    <w:rsid w:val="00822180"/>
    <w:rsid w:val="00824504"/>
    <w:rsid w:val="00824552"/>
    <w:rsid w:val="00827D51"/>
    <w:rsid w:val="00827E33"/>
    <w:rsid w:val="00827E9F"/>
    <w:rsid w:val="00830E7F"/>
    <w:rsid w:val="00831966"/>
    <w:rsid w:val="00833437"/>
    <w:rsid w:val="008343C4"/>
    <w:rsid w:val="008345FB"/>
    <w:rsid w:val="00836474"/>
    <w:rsid w:val="00836820"/>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66"/>
    <w:rsid w:val="008451E5"/>
    <w:rsid w:val="0084528F"/>
    <w:rsid w:val="00845B0D"/>
    <w:rsid w:val="0084695C"/>
    <w:rsid w:val="00846CF0"/>
    <w:rsid w:val="00847085"/>
    <w:rsid w:val="008502F2"/>
    <w:rsid w:val="00850FF8"/>
    <w:rsid w:val="00851909"/>
    <w:rsid w:val="0085200C"/>
    <w:rsid w:val="008525B6"/>
    <w:rsid w:val="00852FBF"/>
    <w:rsid w:val="0085431B"/>
    <w:rsid w:val="0085435A"/>
    <w:rsid w:val="00857119"/>
    <w:rsid w:val="0085738A"/>
    <w:rsid w:val="00857600"/>
    <w:rsid w:val="00857864"/>
    <w:rsid w:val="008601C3"/>
    <w:rsid w:val="00860363"/>
    <w:rsid w:val="00860465"/>
    <w:rsid w:val="008604AF"/>
    <w:rsid w:val="008610F2"/>
    <w:rsid w:val="00862134"/>
    <w:rsid w:val="00862251"/>
    <w:rsid w:val="008627AA"/>
    <w:rsid w:val="00862BBA"/>
    <w:rsid w:val="00862DA4"/>
    <w:rsid w:val="0086321D"/>
    <w:rsid w:val="00863568"/>
    <w:rsid w:val="00865205"/>
    <w:rsid w:val="00865816"/>
    <w:rsid w:val="00865897"/>
    <w:rsid w:val="0086591B"/>
    <w:rsid w:val="00866E64"/>
    <w:rsid w:val="00866F1C"/>
    <w:rsid w:val="00867B93"/>
    <w:rsid w:val="00871271"/>
    <w:rsid w:val="00871466"/>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48A"/>
    <w:rsid w:val="0089696C"/>
    <w:rsid w:val="00896D1B"/>
    <w:rsid w:val="008A07BA"/>
    <w:rsid w:val="008A0F7C"/>
    <w:rsid w:val="008A11A4"/>
    <w:rsid w:val="008A347E"/>
    <w:rsid w:val="008A376B"/>
    <w:rsid w:val="008A40CE"/>
    <w:rsid w:val="008A40E8"/>
    <w:rsid w:val="008A5C0B"/>
    <w:rsid w:val="008A5DAA"/>
    <w:rsid w:val="008A5DC3"/>
    <w:rsid w:val="008A6302"/>
    <w:rsid w:val="008A68DB"/>
    <w:rsid w:val="008A6957"/>
    <w:rsid w:val="008A7632"/>
    <w:rsid w:val="008A7937"/>
    <w:rsid w:val="008A7FD9"/>
    <w:rsid w:val="008B1B32"/>
    <w:rsid w:val="008B1B84"/>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C0257"/>
    <w:rsid w:val="008C0488"/>
    <w:rsid w:val="008C04FA"/>
    <w:rsid w:val="008C18C7"/>
    <w:rsid w:val="008C27CA"/>
    <w:rsid w:val="008C296E"/>
    <w:rsid w:val="008C2A1D"/>
    <w:rsid w:val="008C3F78"/>
    <w:rsid w:val="008C4610"/>
    <w:rsid w:val="008C47F8"/>
    <w:rsid w:val="008C4A62"/>
    <w:rsid w:val="008C553B"/>
    <w:rsid w:val="008C623E"/>
    <w:rsid w:val="008C63C7"/>
    <w:rsid w:val="008C69E7"/>
    <w:rsid w:val="008C745A"/>
    <w:rsid w:val="008C7465"/>
    <w:rsid w:val="008D0713"/>
    <w:rsid w:val="008D0FDD"/>
    <w:rsid w:val="008D2262"/>
    <w:rsid w:val="008D2C14"/>
    <w:rsid w:val="008D2DD2"/>
    <w:rsid w:val="008D3E45"/>
    <w:rsid w:val="008D5E34"/>
    <w:rsid w:val="008D616E"/>
    <w:rsid w:val="008E1A1C"/>
    <w:rsid w:val="008E1BF7"/>
    <w:rsid w:val="008E264F"/>
    <w:rsid w:val="008E2912"/>
    <w:rsid w:val="008E2CA2"/>
    <w:rsid w:val="008E312B"/>
    <w:rsid w:val="008E3469"/>
    <w:rsid w:val="008E36FA"/>
    <w:rsid w:val="008E4034"/>
    <w:rsid w:val="008E63D6"/>
    <w:rsid w:val="008E6B31"/>
    <w:rsid w:val="008E729F"/>
    <w:rsid w:val="008E7B8E"/>
    <w:rsid w:val="008F00AA"/>
    <w:rsid w:val="008F0A2D"/>
    <w:rsid w:val="008F0A60"/>
    <w:rsid w:val="008F0FDF"/>
    <w:rsid w:val="008F10C4"/>
    <w:rsid w:val="008F141B"/>
    <w:rsid w:val="008F18AC"/>
    <w:rsid w:val="008F1DC8"/>
    <w:rsid w:val="008F22AA"/>
    <w:rsid w:val="008F2C2C"/>
    <w:rsid w:val="008F2C5F"/>
    <w:rsid w:val="008F2CB1"/>
    <w:rsid w:val="008F2E73"/>
    <w:rsid w:val="008F5B3C"/>
    <w:rsid w:val="008F6F54"/>
    <w:rsid w:val="008F76AE"/>
    <w:rsid w:val="008F7BCD"/>
    <w:rsid w:val="00900FF2"/>
    <w:rsid w:val="0090114B"/>
    <w:rsid w:val="009023E8"/>
    <w:rsid w:val="00902745"/>
    <w:rsid w:val="00902BEA"/>
    <w:rsid w:val="00903711"/>
    <w:rsid w:val="00903B2C"/>
    <w:rsid w:val="00903E7F"/>
    <w:rsid w:val="00903EB9"/>
    <w:rsid w:val="00904533"/>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89F"/>
    <w:rsid w:val="009206FE"/>
    <w:rsid w:val="00921909"/>
    <w:rsid w:val="0092208E"/>
    <w:rsid w:val="00922DAF"/>
    <w:rsid w:val="00922DF9"/>
    <w:rsid w:val="0092315F"/>
    <w:rsid w:val="00923698"/>
    <w:rsid w:val="00925961"/>
    <w:rsid w:val="00925A4B"/>
    <w:rsid w:val="00925B97"/>
    <w:rsid w:val="00925D53"/>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7322"/>
    <w:rsid w:val="00947637"/>
    <w:rsid w:val="0095027E"/>
    <w:rsid w:val="00953021"/>
    <w:rsid w:val="00953390"/>
    <w:rsid w:val="00955EC5"/>
    <w:rsid w:val="009577DE"/>
    <w:rsid w:val="009604C2"/>
    <w:rsid w:val="009616DE"/>
    <w:rsid w:val="009617C9"/>
    <w:rsid w:val="0096185B"/>
    <w:rsid w:val="009618E1"/>
    <w:rsid w:val="00961931"/>
    <w:rsid w:val="00961C2F"/>
    <w:rsid w:val="00962B41"/>
    <w:rsid w:val="0096486C"/>
    <w:rsid w:val="0096488D"/>
    <w:rsid w:val="00965055"/>
    <w:rsid w:val="00965F1E"/>
    <w:rsid w:val="0096617F"/>
    <w:rsid w:val="009664BB"/>
    <w:rsid w:val="009667B9"/>
    <w:rsid w:val="009677C1"/>
    <w:rsid w:val="009678E6"/>
    <w:rsid w:val="00967C36"/>
    <w:rsid w:val="00967CA7"/>
    <w:rsid w:val="00970015"/>
    <w:rsid w:val="00970286"/>
    <w:rsid w:val="00970632"/>
    <w:rsid w:val="00970A14"/>
    <w:rsid w:val="00971535"/>
    <w:rsid w:val="0097194F"/>
    <w:rsid w:val="00971A21"/>
    <w:rsid w:val="00972B9B"/>
    <w:rsid w:val="00972F16"/>
    <w:rsid w:val="00973412"/>
    <w:rsid w:val="00973A59"/>
    <w:rsid w:val="00973B25"/>
    <w:rsid w:val="00973D09"/>
    <w:rsid w:val="00973E26"/>
    <w:rsid w:val="00973F0E"/>
    <w:rsid w:val="00974338"/>
    <w:rsid w:val="0097444D"/>
    <w:rsid w:val="00974791"/>
    <w:rsid w:val="00975328"/>
    <w:rsid w:val="00976141"/>
    <w:rsid w:val="00976B3C"/>
    <w:rsid w:val="00976E1A"/>
    <w:rsid w:val="00976EFD"/>
    <w:rsid w:val="0097756F"/>
    <w:rsid w:val="00977867"/>
    <w:rsid w:val="00980880"/>
    <w:rsid w:val="0098260A"/>
    <w:rsid w:val="00982C18"/>
    <w:rsid w:val="009838F2"/>
    <w:rsid w:val="00984BDD"/>
    <w:rsid w:val="0098500B"/>
    <w:rsid w:val="0098510A"/>
    <w:rsid w:val="009861D1"/>
    <w:rsid w:val="00987ADE"/>
    <w:rsid w:val="00990F54"/>
    <w:rsid w:val="009912F5"/>
    <w:rsid w:val="00991602"/>
    <w:rsid w:val="00991BC6"/>
    <w:rsid w:val="00991D54"/>
    <w:rsid w:val="00991F75"/>
    <w:rsid w:val="009922FD"/>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B067F"/>
    <w:rsid w:val="009B0A35"/>
    <w:rsid w:val="009B0D4D"/>
    <w:rsid w:val="009B1222"/>
    <w:rsid w:val="009B1A6E"/>
    <w:rsid w:val="009B20AB"/>
    <w:rsid w:val="009B346A"/>
    <w:rsid w:val="009B382D"/>
    <w:rsid w:val="009B4101"/>
    <w:rsid w:val="009B4144"/>
    <w:rsid w:val="009B4C4C"/>
    <w:rsid w:val="009B5805"/>
    <w:rsid w:val="009B629A"/>
    <w:rsid w:val="009B6417"/>
    <w:rsid w:val="009B66E3"/>
    <w:rsid w:val="009B6F17"/>
    <w:rsid w:val="009B7A09"/>
    <w:rsid w:val="009C056A"/>
    <w:rsid w:val="009C075F"/>
    <w:rsid w:val="009C15D9"/>
    <w:rsid w:val="009C16E2"/>
    <w:rsid w:val="009C1771"/>
    <w:rsid w:val="009C19C8"/>
    <w:rsid w:val="009C1B22"/>
    <w:rsid w:val="009C1BB3"/>
    <w:rsid w:val="009C1D25"/>
    <w:rsid w:val="009C22F7"/>
    <w:rsid w:val="009C2370"/>
    <w:rsid w:val="009C2F42"/>
    <w:rsid w:val="009C2FEE"/>
    <w:rsid w:val="009C32A8"/>
    <w:rsid w:val="009C3A8D"/>
    <w:rsid w:val="009C3C64"/>
    <w:rsid w:val="009C452C"/>
    <w:rsid w:val="009C4891"/>
    <w:rsid w:val="009C49F4"/>
    <w:rsid w:val="009C4A41"/>
    <w:rsid w:val="009C4D80"/>
    <w:rsid w:val="009C5BC1"/>
    <w:rsid w:val="009C601A"/>
    <w:rsid w:val="009C6077"/>
    <w:rsid w:val="009C6545"/>
    <w:rsid w:val="009C6991"/>
    <w:rsid w:val="009C6F10"/>
    <w:rsid w:val="009C75DB"/>
    <w:rsid w:val="009C7A7C"/>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69F4"/>
    <w:rsid w:val="009E6FFB"/>
    <w:rsid w:val="009E7263"/>
    <w:rsid w:val="009E7741"/>
    <w:rsid w:val="009E7ED1"/>
    <w:rsid w:val="009F0199"/>
    <w:rsid w:val="009F280B"/>
    <w:rsid w:val="009F2D0B"/>
    <w:rsid w:val="009F3488"/>
    <w:rsid w:val="009F3B61"/>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739"/>
    <w:rsid w:val="00A01D8B"/>
    <w:rsid w:val="00A01EEB"/>
    <w:rsid w:val="00A02481"/>
    <w:rsid w:val="00A0298C"/>
    <w:rsid w:val="00A02A73"/>
    <w:rsid w:val="00A0357A"/>
    <w:rsid w:val="00A0359D"/>
    <w:rsid w:val="00A0367A"/>
    <w:rsid w:val="00A0376B"/>
    <w:rsid w:val="00A05376"/>
    <w:rsid w:val="00A0677B"/>
    <w:rsid w:val="00A074F2"/>
    <w:rsid w:val="00A10394"/>
    <w:rsid w:val="00A10905"/>
    <w:rsid w:val="00A10CCF"/>
    <w:rsid w:val="00A11F28"/>
    <w:rsid w:val="00A12BD2"/>
    <w:rsid w:val="00A133BF"/>
    <w:rsid w:val="00A14483"/>
    <w:rsid w:val="00A14A98"/>
    <w:rsid w:val="00A152A2"/>
    <w:rsid w:val="00A160B3"/>
    <w:rsid w:val="00A1672B"/>
    <w:rsid w:val="00A16E2D"/>
    <w:rsid w:val="00A170D2"/>
    <w:rsid w:val="00A17159"/>
    <w:rsid w:val="00A17308"/>
    <w:rsid w:val="00A20F63"/>
    <w:rsid w:val="00A224BF"/>
    <w:rsid w:val="00A234B0"/>
    <w:rsid w:val="00A241D5"/>
    <w:rsid w:val="00A24741"/>
    <w:rsid w:val="00A2663C"/>
    <w:rsid w:val="00A26700"/>
    <w:rsid w:val="00A26CD7"/>
    <w:rsid w:val="00A27924"/>
    <w:rsid w:val="00A27945"/>
    <w:rsid w:val="00A304A1"/>
    <w:rsid w:val="00A306FF"/>
    <w:rsid w:val="00A30950"/>
    <w:rsid w:val="00A30DFD"/>
    <w:rsid w:val="00A31302"/>
    <w:rsid w:val="00A31583"/>
    <w:rsid w:val="00A31F76"/>
    <w:rsid w:val="00A325CE"/>
    <w:rsid w:val="00A32AED"/>
    <w:rsid w:val="00A33B17"/>
    <w:rsid w:val="00A34147"/>
    <w:rsid w:val="00A35EDC"/>
    <w:rsid w:val="00A36317"/>
    <w:rsid w:val="00A368D5"/>
    <w:rsid w:val="00A3753C"/>
    <w:rsid w:val="00A40723"/>
    <w:rsid w:val="00A4080F"/>
    <w:rsid w:val="00A40E5D"/>
    <w:rsid w:val="00A41EE1"/>
    <w:rsid w:val="00A423B0"/>
    <w:rsid w:val="00A43A97"/>
    <w:rsid w:val="00A43C31"/>
    <w:rsid w:val="00A44800"/>
    <w:rsid w:val="00A45607"/>
    <w:rsid w:val="00A45880"/>
    <w:rsid w:val="00A45A6C"/>
    <w:rsid w:val="00A45F2A"/>
    <w:rsid w:val="00A46BD4"/>
    <w:rsid w:val="00A473E4"/>
    <w:rsid w:val="00A5017F"/>
    <w:rsid w:val="00A50C9C"/>
    <w:rsid w:val="00A51462"/>
    <w:rsid w:val="00A519B6"/>
    <w:rsid w:val="00A51BD5"/>
    <w:rsid w:val="00A51CCF"/>
    <w:rsid w:val="00A51EA0"/>
    <w:rsid w:val="00A52919"/>
    <w:rsid w:val="00A52C57"/>
    <w:rsid w:val="00A52ED5"/>
    <w:rsid w:val="00A532E5"/>
    <w:rsid w:val="00A54291"/>
    <w:rsid w:val="00A546F8"/>
    <w:rsid w:val="00A54ABD"/>
    <w:rsid w:val="00A559EE"/>
    <w:rsid w:val="00A5668E"/>
    <w:rsid w:val="00A602A8"/>
    <w:rsid w:val="00A623C2"/>
    <w:rsid w:val="00A62697"/>
    <w:rsid w:val="00A6442C"/>
    <w:rsid w:val="00A6465D"/>
    <w:rsid w:val="00A64F0C"/>
    <w:rsid w:val="00A65071"/>
    <w:rsid w:val="00A65429"/>
    <w:rsid w:val="00A6677D"/>
    <w:rsid w:val="00A66B6E"/>
    <w:rsid w:val="00A66C9E"/>
    <w:rsid w:val="00A66FE9"/>
    <w:rsid w:val="00A67E3B"/>
    <w:rsid w:val="00A70962"/>
    <w:rsid w:val="00A70B86"/>
    <w:rsid w:val="00A717CD"/>
    <w:rsid w:val="00A71E7E"/>
    <w:rsid w:val="00A72262"/>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D1A"/>
    <w:rsid w:val="00AA1F78"/>
    <w:rsid w:val="00AA25D3"/>
    <w:rsid w:val="00AA2888"/>
    <w:rsid w:val="00AA312E"/>
    <w:rsid w:val="00AA3DA9"/>
    <w:rsid w:val="00AA5366"/>
    <w:rsid w:val="00AA5551"/>
    <w:rsid w:val="00AA56DE"/>
    <w:rsid w:val="00AA6B95"/>
    <w:rsid w:val="00AA6D02"/>
    <w:rsid w:val="00AA78CB"/>
    <w:rsid w:val="00AA7926"/>
    <w:rsid w:val="00AA7D97"/>
    <w:rsid w:val="00AB0227"/>
    <w:rsid w:val="00AB07FB"/>
    <w:rsid w:val="00AB1AB5"/>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35ED"/>
    <w:rsid w:val="00AC3A5A"/>
    <w:rsid w:val="00AC449B"/>
    <w:rsid w:val="00AC4916"/>
    <w:rsid w:val="00AC57B6"/>
    <w:rsid w:val="00AC59E3"/>
    <w:rsid w:val="00AC5A21"/>
    <w:rsid w:val="00AC5B64"/>
    <w:rsid w:val="00AC77A4"/>
    <w:rsid w:val="00AC7F08"/>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5331"/>
    <w:rsid w:val="00AE5C1B"/>
    <w:rsid w:val="00AE7147"/>
    <w:rsid w:val="00AF0601"/>
    <w:rsid w:val="00AF074E"/>
    <w:rsid w:val="00AF0F25"/>
    <w:rsid w:val="00AF1558"/>
    <w:rsid w:val="00AF2015"/>
    <w:rsid w:val="00AF23D9"/>
    <w:rsid w:val="00AF2896"/>
    <w:rsid w:val="00AF340C"/>
    <w:rsid w:val="00AF3C36"/>
    <w:rsid w:val="00AF400A"/>
    <w:rsid w:val="00AF4402"/>
    <w:rsid w:val="00AF4E3F"/>
    <w:rsid w:val="00AF5019"/>
    <w:rsid w:val="00AF593E"/>
    <w:rsid w:val="00AF5E7A"/>
    <w:rsid w:val="00AF61CF"/>
    <w:rsid w:val="00AF6D19"/>
    <w:rsid w:val="00AF7B62"/>
    <w:rsid w:val="00B009F8"/>
    <w:rsid w:val="00B00EF5"/>
    <w:rsid w:val="00B03AE9"/>
    <w:rsid w:val="00B04372"/>
    <w:rsid w:val="00B0438F"/>
    <w:rsid w:val="00B054D2"/>
    <w:rsid w:val="00B069A3"/>
    <w:rsid w:val="00B1051E"/>
    <w:rsid w:val="00B10F16"/>
    <w:rsid w:val="00B111A3"/>
    <w:rsid w:val="00B116D6"/>
    <w:rsid w:val="00B11C0A"/>
    <w:rsid w:val="00B12027"/>
    <w:rsid w:val="00B12BE2"/>
    <w:rsid w:val="00B13446"/>
    <w:rsid w:val="00B1356A"/>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822"/>
    <w:rsid w:val="00B50D8F"/>
    <w:rsid w:val="00B52707"/>
    <w:rsid w:val="00B52BC9"/>
    <w:rsid w:val="00B55165"/>
    <w:rsid w:val="00B5548F"/>
    <w:rsid w:val="00B55729"/>
    <w:rsid w:val="00B60628"/>
    <w:rsid w:val="00B60A87"/>
    <w:rsid w:val="00B61620"/>
    <w:rsid w:val="00B620EE"/>
    <w:rsid w:val="00B62F07"/>
    <w:rsid w:val="00B63848"/>
    <w:rsid w:val="00B6407A"/>
    <w:rsid w:val="00B66ABD"/>
    <w:rsid w:val="00B66ED5"/>
    <w:rsid w:val="00B6785D"/>
    <w:rsid w:val="00B67CDD"/>
    <w:rsid w:val="00B70A5D"/>
    <w:rsid w:val="00B7160D"/>
    <w:rsid w:val="00B71B57"/>
    <w:rsid w:val="00B722CF"/>
    <w:rsid w:val="00B728A4"/>
    <w:rsid w:val="00B745BE"/>
    <w:rsid w:val="00B759F6"/>
    <w:rsid w:val="00B75EF7"/>
    <w:rsid w:val="00B764F9"/>
    <w:rsid w:val="00B768C4"/>
    <w:rsid w:val="00B7707D"/>
    <w:rsid w:val="00B77502"/>
    <w:rsid w:val="00B77D6B"/>
    <w:rsid w:val="00B77EB2"/>
    <w:rsid w:val="00B80A0C"/>
    <w:rsid w:val="00B80A50"/>
    <w:rsid w:val="00B82706"/>
    <w:rsid w:val="00B835ED"/>
    <w:rsid w:val="00B836B9"/>
    <w:rsid w:val="00B83D7B"/>
    <w:rsid w:val="00B84539"/>
    <w:rsid w:val="00B849FB"/>
    <w:rsid w:val="00B85B64"/>
    <w:rsid w:val="00B8732C"/>
    <w:rsid w:val="00B907D4"/>
    <w:rsid w:val="00B91B40"/>
    <w:rsid w:val="00B91B7A"/>
    <w:rsid w:val="00B91E93"/>
    <w:rsid w:val="00B92F8C"/>
    <w:rsid w:val="00B944CD"/>
    <w:rsid w:val="00B95E3A"/>
    <w:rsid w:val="00B964BC"/>
    <w:rsid w:val="00B96FF0"/>
    <w:rsid w:val="00B970B2"/>
    <w:rsid w:val="00BA0E14"/>
    <w:rsid w:val="00BA1576"/>
    <w:rsid w:val="00BA2C92"/>
    <w:rsid w:val="00BA2F25"/>
    <w:rsid w:val="00BA3150"/>
    <w:rsid w:val="00BA3526"/>
    <w:rsid w:val="00BA5163"/>
    <w:rsid w:val="00BA5178"/>
    <w:rsid w:val="00BA5335"/>
    <w:rsid w:val="00BA557B"/>
    <w:rsid w:val="00BA5678"/>
    <w:rsid w:val="00BA6AA3"/>
    <w:rsid w:val="00BB0612"/>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66A"/>
    <w:rsid w:val="00BD3C2E"/>
    <w:rsid w:val="00BD3D0B"/>
    <w:rsid w:val="00BD437A"/>
    <w:rsid w:val="00BD45E6"/>
    <w:rsid w:val="00BD52DB"/>
    <w:rsid w:val="00BD54FC"/>
    <w:rsid w:val="00BD56EB"/>
    <w:rsid w:val="00BD5789"/>
    <w:rsid w:val="00BD588F"/>
    <w:rsid w:val="00BD64C9"/>
    <w:rsid w:val="00BD64CC"/>
    <w:rsid w:val="00BD6BC4"/>
    <w:rsid w:val="00BD6C54"/>
    <w:rsid w:val="00BD7240"/>
    <w:rsid w:val="00BD7474"/>
    <w:rsid w:val="00BD7763"/>
    <w:rsid w:val="00BE0005"/>
    <w:rsid w:val="00BE06CE"/>
    <w:rsid w:val="00BE07C3"/>
    <w:rsid w:val="00BE0E51"/>
    <w:rsid w:val="00BE1D9D"/>
    <w:rsid w:val="00BE2409"/>
    <w:rsid w:val="00BE277D"/>
    <w:rsid w:val="00BE3802"/>
    <w:rsid w:val="00BE4397"/>
    <w:rsid w:val="00BE44DA"/>
    <w:rsid w:val="00BE4658"/>
    <w:rsid w:val="00BE4A4C"/>
    <w:rsid w:val="00BE4F1E"/>
    <w:rsid w:val="00BE5E1D"/>
    <w:rsid w:val="00BE625D"/>
    <w:rsid w:val="00BE6D80"/>
    <w:rsid w:val="00BE7187"/>
    <w:rsid w:val="00BE7457"/>
    <w:rsid w:val="00BF01EE"/>
    <w:rsid w:val="00BF0CC3"/>
    <w:rsid w:val="00BF15FD"/>
    <w:rsid w:val="00BF22F5"/>
    <w:rsid w:val="00BF2766"/>
    <w:rsid w:val="00BF282A"/>
    <w:rsid w:val="00BF399F"/>
    <w:rsid w:val="00BF45B1"/>
    <w:rsid w:val="00BF5CC8"/>
    <w:rsid w:val="00BF5D17"/>
    <w:rsid w:val="00BF6AA9"/>
    <w:rsid w:val="00BF72DF"/>
    <w:rsid w:val="00BF754A"/>
    <w:rsid w:val="00BF7C54"/>
    <w:rsid w:val="00C000C2"/>
    <w:rsid w:val="00C0033E"/>
    <w:rsid w:val="00C00945"/>
    <w:rsid w:val="00C0140F"/>
    <w:rsid w:val="00C02936"/>
    <w:rsid w:val="00C02E3C"/>
    <w:rsid w:val="00C030A1"/>
    <w:rsid w:val="00C0475C"/>
    <w:rsid w:val="00C047F8"/>
    <w:rsid w:val="00C04EDA"/>
    <w:rsid w:val="00C06181"/>
    <w:rsid w:val="00C0620A"/>
    <w:rsid w:val="00C116E7"/>
    <w:rsid w:val="00C11C17"/>
    <w:rsid w:val="00C122B7"/>
    <w:rsid w:val="00C12672"/>
    <w:rsid w:val="00C126D0"/>
    <w:rsid w:val="00C134C6"/>
    <w:rsid w:val="00C13671"/>
    <w:rsid w:val="00C148F2"/>
    <w:rsid w:val="00C158FB"/>
    <w:rsid w:val="00C16AAF"/>
    <w:rsid w:val="00C17B39"/>
    <w:rsid w:val="00C17E05"/>
    <w:rsid w:val="00C20FFF"/>
    <w:rsid w:val="00C2101B"/>
    <w:rsid w:val="00C212A2"/>
    <w:rsid w:val="00C221CA"/>
    <w:rsid w:val="00C2243D"/>
    <w:rsid w:val="00C225D2"/>
    <w:rsid w:val="00C249D1"/>
    <w:rsid w:val="00C264FF"/>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63BC"/>
    <w:rsid w:val="00C369F5"/>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E29"/>
    <w:rsid w:val="00C52E86"/>
    <w:rsid w:val="00C530D2"/>
    <w:rsid w:val="00C54C1B"/>
    <w:rsid w:val="00C5617F"/>
    <w:rsid w:val="00C60456"/>
    <w:rsid w:val="00C61154"/>
    <w:rsid w:val="00C61361"/>
    <w:rsid w:val="00C61A24"/>
    <w:rsid w:val="00C62B20"/>
    <w:rsid w:val="00C63089"/>
    <w:rsid w:val="00C634C3"/>
    <w:rsid w:val="00C6398A"/>
    <w:rsid w:val="00C647B3"/>
    <w:rsid w:val="00C647D8"/>
    <w:rsid w:val="00C66C20"/>
    <w:rsid w:val="00C66DE2"/>
    <w:rsid w:val="00C671FC"/>
    <w:rsid w:val="00C70024"/>
    <w:rsid w:val="00C70E3B"/>
    <w:rsid w:val="00C71679"/>
    <w:rsid w:val="00C717CB"/>
    <w:rsid w:val="00C72C4A"/>
    <w:rsid w:val="00C732B9"/>
    <w:rsid w:val="00C73980"/>
    <w:rsid w:val="00C74528"/>
    <w:rsid w:val="00C74838"/>
    <w:rsid w:val="00C74B21"/>
    <w:rsid w:val="00C74C55"/>
    <w:rsid w:val="00C752EC"/>
    <w:rsid w:val="00C7555B"/>
    <w:rsid w:val="00C757F9"/>
    <w:rsid w:val="00C75AC5"/>
    <w:rsid w:val="00C75EEC"/>
    <w:rsid w:val="00C76136"/>
    <w:rsid w:val="00C7681B"/>
    <w:rsid w:val="00C76A48"/>
    <w:rsid w:val="00C80DCE"/>
    <w:rsid w:val="00C80F53"/>
    <w:rsid w:val="00C8327F"/>
    <w:rsid w:val="00C83675"/>
    <w:rsid w:val="00C837C2"/>
    <w:rsid w:val="00C83868"/>
    <w:rsid w:val="00C85C4C"/>
    <w:rsid w:val="00C85CB1"/>
    <w:rsid w:val="00C86867"/>
    <w:rsid w:val="00C86E55"/>
    <w:rsid w:val="00C87A6F"/>
    <w:rsid w:val="00C90674"/>
    <w:rsid w:val="00C90EE7"/>
    <w:rsid w:val="00C91112"/>
    <w:rsid w:val="00C92BBF"/>
    <w:rsid w:val="00C92BFB"/>
    <w:rsid w:val="00C9325F"/>
    <w:rsid w:val="00C932AF"/>
    <w:rsid w:val="00C9337C"/>
    <w:rsid w:val="00C93875"/>
    <w:rsid w:val="00C93E1B"/>
    <w:rsid w:val="00C93E7B"/>
    <w:rsid w:val="00C9450B"/>
    <w:rsid w:val="00C9569C"/>
    <w:rsid w:val="00C959C4"/>
    <w:rsid w:val="00C9673C"/>
    <w:rsid w:val="00C967A3"/>
    <w:rsid w:val="00C9764F"/>
    <w:rsid w:val="00CA02D0"/>
    <w:rsid w:val="00CA07EA"/>
    <w:rsid w:val="00CA13FF"/>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788F"/>
    <w:rsid w:val="00CA7CC1"/>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C02B7"/>
    <w:rsid w:val="00CC0A82"/>
    <w:rsid w:val="00CC0D66"/>
    <w:rsid w:val="00CC11E7"/>
    <w:rsid w:val="00CC1C3B"/>
    <w:rsid w:val="00CC3264"/>
    <w:rsid w:val="00CC3324"/>
    <w:rsid w:val="00CC3BEA"/>
    <w:rsid w:val="00CC4BEC"/>
    <w:rsid w:val="00CC4CEA"/>
    <w:rsid w:val="00CC5C78"/>
    <w:rsid w:val="00CC5F81"/>
    <w:rsid w:val="00CC6EAE"/>
    <w:rsid w:val="00CC6F81"/>
    <w:rsid w:val="00CC78EA"/>
    <w:rsid w:val="00CC7C5E"/>
    <w:rsid w:val="00CD040C"/>
    <w:rsid w:val="00CD090F"/>
    <w:rsid w:val="00CD1D7D"/>
    <w:rsid w:val="00CD2296"/>
    <w:rsid w:val="00CD29DC"/>
    <w:rsid w:val="00CD31B4"/>
    <w:rsid w:val="00CD4091"/>
    <w:rsid w:val="00CD4728"/>
    <w:rsid w:val="00CD48FF"/>
    <w:rsid w:val="00CD4943"/>
    <w:rsid w:val="00CD4C5A"/>
    <w:rsid w:val="00CD651A"/>
    <w:rsid w:val="00CD6AB2"/>
    <w:rsid w:val="00CD6D19"/>
    <w:rsid w:val="00CD6F02"/>
    <w:rsid w:val="00CD6F3C"/>
    <w:rsid w:val="00CD77B6"/>
    <w:rsid w:val="00CE0603"/>
    <w:rsid w:val="00CE0916"/>
    <w:rsid w:val="00CE0F4E"/>
    <w:rsid w:val="00CE1A20"/>
    <w:rsid w:val="00CE2403"/>
    <w:rsid w:val="00CE2E13"/>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F064C"/>
    <w:rsid w:val="00CF1988"/>
    <w:rsid w:val="00CF2683"/>
    <w:rsid w:val="00CF2B65"/>
    <w:rsid w:val="00CF2ED9"/>
    <w:rsid w:val="00CF3D76"/>
    <w:rsid w:val="00CF3DA3"/>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F38"/>
    <w:rsid w:val="00D12377"/>
    <w:rsid w:val="00D13CE7"/>
    <w:rsid w:val="00D14268"/>
    <w:rsid w:val="00D14AA1"/>
    <w:rsid w:val="00D16216"/>
    <w:rsid w:val="00D163D6"/>
    <w:rsid w:val="00D168F7"/>
    <w:rsid w:val="00D17716"/>
    <w:rsid w:val="00D1775F"/>
    <w:rsid w:val="00D177E7"/>
    <w:rsid w:val="00D17C45"/>
    <w:rsid w:val="00D17CD1"/>
    <w:rsid w:val="00D2092C"/>
    <w:rsid w:val="00D211F5"/>
    <w:rsid w:val="00D21F30"/>
    <w:rsid w:val="00D2244F"/>
    <w:rsid w:val="00D22619"/>
    <w:rsid w:val="00D22AB8"/>
    <w:rsid w:val="00D230F8"/>
    <w:rsid w:val="00D232EB"/>
    <w:rsid w:val="00D23EE1"/>
    <w:rsid w:val="00D244CD"/>
    <w:rsid w:val="00D24CEA"/>
    <w:rsid w:val="00D24E77"/>
    <w:rsid w:val="00D26ED3"/>
    <w:rsid w:val="00D2775C"/>
    <w:rsid w:val="00D27AE5"/>
    <w:rsid w:val="00D27DC6"/>
    <w:rsid w:val="00D30FF8"/>
    <w:rsid w:val="00D332C7"/>
    <w:rsid w:val="00D33603"/>
    <w:rsid w:val="00D338D8"/>
    <w:rsid w:val="00D34DB1"/>
    <w:rsid w:val="00D35308"/>
    <w:rsid w:val="00D35C02"/>
    <w:rsid w:val="00D37A3D"/>
    <w:rsid w:val="00D40368"/>
    <w:rsid w:val="00D40F13"/>
    <w:rsid w:val="00D412D8"/>
    <w:rsid w:val="00D4176D"/>
    <w:rsid w:val="00D417D9"/>
    <w:rsid w:val="00D433EC"/>
    <w:rsid w:val="00D43464"/>
    <w:rsid w:val="00D43ACD"/>
    <w:rsid w:val="00D44398"/>
    <w:rsid w:val="00D455C1"/>
    <w:rsid w:val="00D4563F"/>
    <w:rsid w:val="00D4594B"/>
    <w:rsid w:val="00D469BE"/>
    <w:rsid w:val="00D50009"/>
    <w:rsid w:val="00D5053C"/>
    <w:rsid w:val="00D519CA"/>
    <w:rsid w:val="00D51D64"/>
    <w:rsid w:val="00D53007"/>
    <w:rsid w:val="00D5349F"/>
    <w:rsid w:val="00D545DA"/>
    <w:rsid w:val="00D553A6"/>
    <w:rsid w:val="00D55D3D"/>
    <w:rsid w:val="00D56C27"/>
    <w:rsid w:val="00D60034"/>
    <w:rsid w:val="00D605A0"/>
    <w:rsid w:val="00D606CD"/>
    <w:rsid w:val="00D60EDC"/>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51C6"/>
    <w:rsid w:val="00D75B52"/>
    <w:rsid w:val="00D760D8"/>
    <w:rsid w:val="00D763CF"/>
    <w:rsid w:val="00D76E25"/>
    <w:rsid w:val="00D76E5D"/>
    <w:rsid w:val="00D77435"/>
    <w:rsid w:val="00D77CAB"/>
    <w:rsid w:val="00D811D0"/>
    <w:rsid w:val="00D81811"/>
    <w:rsid w:val="00D81D17"/>
    <w:rsid w:val="00D8581C"/>
    <w:rsid w:val="00D86170"/>
    <w:rsid w:val="00D862D0"/>
    <w:rsid w:val="00D86877"/>
    <w:rsid w:val="00D86B24"/>
    <w:rsid w:val="00D87813"/>
    <w:rsid w:val="00D917AC"/>
    <w:rsid w:val="00D919D6"/>
    <w:rsid w:val="00D926D6"/>
    <w:rsid w:val="00D93406"/>
    <w:rsid w:val="00D934D7"/>
    <w:rsid w:val="00D942D5"/>
    <w:rsid w:val="00D9572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789F"/>
    <w:rsid w:val="00DB0003"/>
    <w:rsid w:val="00DB0349"/>
    <w:rsid w:val="00DB0C69"/>
    <w:rsid w:val="00DB1B42"/>
    <w:rsid w:val="00DB2E4F"/>
    <w:rsid w:val="00DB31D8"/>
    <w:rsid w:val="00DB3566"/>
    <w:rsid w:val="00DB60A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364E"/>
    <w:rsid w:val="00DD3E6E"/>
    <w:rsid w:val="00DD3F1A"/>
    <w:rsid w:val="00DD57A0"/>
    <w:rsid w:val="00DD7156"/>
    <w:rsid w:val="00DD7481"/>
    <w:rsid w:val="00DD74CE"/>
    <w:rsid w:val="00DD769A"/>
    <w:rsid w:val="00DD7D43"/>
    <w:rsid w:val="00DD7D56"/>
    <w:rsid w:val="00DE025F"/>
    <w:rsid w:val="00DE02E3"/>
    <w:rsid w:val="00DE08F8"/>
    <w:rsid w:val="00DE09AD"/>
    <w:rsid w:val="00DE1990"/>
    <w:rsid w:val="00DE37CE"/>
    <w:rsid w:val="00DE3CED"/>
    <w:rsid w:val="00DE57AA"/>
    <w:rsid w:val="00DE5A20"/>
    <w:rsid w:val="00DE7896"/>
    <w:rsid w:val="00DE78A5"/>
    <w:rsid w:val="00DE7CBC"/>
    <w:rsid w:val="00DF02C3"/>
    <w:rsid w:val="00DF0789"/>
    <w:rsid w:val="00DF10C0"/>
    <w:rsid w:val="00DF168C"/>
    <w:rsid w:val="00DF1860"/>
    <w:rsid w:val="00DF1A09"/>
    <w:rsid w:val="00DF1A5D"/>
    <w:rsid w:val="00DF1E99"/>
    <w:rsid w:val="00DF21C4"/>
    <w:rsid w:val="00DF29AE"/>
    <w:rsid w:val="00DF2ECF"/>
    <w:rsid w:val="00DF3478"/>
    <w:rsid w:val="00DF3619"/>
    <w:rsid w:val="00DF423F"/>
    <w:rsid w:val="00DF5A18"/>
    <w:rsid w:val="00DF685F"/>
    <w:rsid w:val="00E008D6"/>
    <w:rsid w:val="00E00E4D"/>
    <w:rsid w:val="00E01D3C"/>
    <w:rsid w:val="00E02369"/>
    <w:rsid w:val="00E028BC"/>
    <w:rsid w:val="00E039A7"/>
    <w:rsid w:val="00E03D0F"/>
    <w:rsid w:val="00E04173"/>
    <w:rsid w:val="00E041DD"/>
    <w:rsid w:val="00E04EB4"/>
    <w:rsid w:val="00E060DC"/>
    <w:rsid w:val="00E06AD6"/>
    <w:rsid w:val="00E06D19"/>
    <w:rsid w:val="00E07BD2"/>
    <w:rsid w:val="00E10926"/>
    <w:rsid w:val="00E112AE"/>
    <w:rsid w:val="00E118E7"/>
    <w:rsid w:val="00E11A0D"/>
    <w:rsid w:val="00E11D25"/>
    <w:rsid w:val="00E12005"/>
    <w:rsid w:val="00E12049"/>
    <w:rsid w:val="00E143C7"/>
    <w:rsid w:val="00E15399"/>
    <w:rsid w:val="00E1575F"/>
    <w:rsid w:val="00E15F0F"/>
    <w:rsid w:val="00E166BB"/>
    <w:rsid w:val="00E16E4F"/>
    <w:rsid w:val="00E16F7E"/>
    <w:rsid w:val="00E175EA"/>
    <w:rsid w:val="00E17AE2"/>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907"/>
    <w:rsid w:val="00E36C6D"/>
    <w:rsid w:val="00E3796F"/>
    <w:rsid w:val="00E37F27"/>
    <w:rsid w:val="00E405A2"/>
    <w:rsid w:val="00E40719"/>
    <w:rsid w:val="00E4247A"/>
    <w:rsid w:val="00E43FF9"/>
    <w:rsid w:val="00E447A5"/>
    <w:rsid w:val="00E451CF"/>
    <w:rsid w:val="00E46C87"/>
    <w:rsid w:val="00E46D92"/>
    <w:rsid w:val="00E47397"/>
    <w:rsid w:val="00E5000C"/>
    <w:rsid w:val="00E50EDD"/>
    <w:rsid w:val="00E51131"/>
    <w:rsid w:val="00E51F36"/>
    <w:rsid w:val="00E523C1"/>
    <w:rsid w:val="00E55D33"/>
    <w:rsid w:val="00E56E92"/>
    <w:rsid w:val="00E57CA1"/>
    <w:rsid w:val="00E6016D"/>
    <w:rsid w:val="00E611AA"/>
    <w:rsid w:val="00E6201D"/>
    <w:rsid w:val="00E625AA"/>
    <w:rsid w:val="00E62FB1"/>
    <w:rsid w:val="00E63D05"/>
    <w:rsid w:val="00E63E9B"/>
    <w:rsid w:val="00E645B7"/>
    <w:rsid w:val="00E64D59"/>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75AD"/>
    <w:rsid w:val="00E778FF"/>
    <w:rsid w:val="00E77C6A"/>
    <w:rsid w:val="00E77E01"/>
    <w:rsid w:val="00E8086E"/>
    <w:rsid w:val="00E80DEE"/>
    <w:rsid w:val="00E81045"/>
    <w:rsid w:val="00E813C0"/>
    <w:rsid w:val="00E81CE7"/>
    <w:rsid w:val="00E82AF6"/>
    <w:rsid w:val="00E82DA4"/>
    <w:rsid w:val="00E82E15"/>
    <w:rsid w:val="00E83315"/>
    <w:rsid w:val="00E8589A"/>
    <w:rsid w:val="00E86B36"/>
    <w:rsid w:val="00E86E66"/>
    <w:rsid w:val="00E87706"/>
    <w:rsid w:val="00E87BBC"/>
    <w:rsid w:val="00E91C23"/>
    <w:rsid w:val="00E921AC"/>
    <w:rsid w:val="00E92A94"/>
    <w:rsid w:val="00E935F7"/>
    <w:rsid w:val="00E94B36"/>
    <w:rsid w:val="00E953B8"/>
    <w:rsid w:val="00E95584"/>
    <w:rsid w:val="00E9581D"/>
    <w:rsid w:val="00E9604B"/>
    <w:rsid w:val="00E96066"/>
    <w:rsid w:val="00E96334"/>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BE9"/>
    <w:rsid w:val="00EA5D38"/>
    <w:rsid w:val="00EA6410"/>
    <w:rsid w:val="00EA6D4C"/>
    <w:rsid w:val="00EB17ED"/>
    <w:rsid w:val="00EB1A6D"/>
    <w:rsid w:val="00EB256B"/>
    <w:rsid w:val="00EB26F8"/>
    <w:rsid w:val="00EB2F4E"/>
    <w:rsid w:val="00EB48F9"/>
    <w:rsid w:val="00EB4A8A"/>
    <w:rsid w:val="00EB55FA"/>
    <w:rsid w:val="00EB5A13"/>
    <w:rsid w:val="00EB6005"/>
    <w:rsid w:val="00EB787F"/>
    <w:rsid w:val="00EB78B0"/>
    <w:rsid w:val="00EC19D3"/>
    <w:rsid w:val="00EC3A25"/>
    <w:rsid w:val="00EC45A2"/>
    <w:rsid w:val="00EC4DC3"/>
    <w:rsid w:val="00EC5227"/>
    <w:rsid w:val="00EC52BB"/>
    <w:rsid w:val="00EC581C"/>
    <w:rsid w:val="00EC58F5"/>
    <w:rsid w:val="00EC5A3C"/>
    <w:rsid w:val="00EC6592"/>
    <w:rsid w:val="00ED0074"/>
    <w:rsid w:val="00ED0BF8"/>
    <w:rsid w:val="00ED179C"/>
    <w:rsid w:val="00ED285C"/>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61"/>
    <w:rsid w:val="00EE7A9A"/>
    <w:rsid w:val="00EF0233"/>
    <w:rsid w:val="00EF0B6A"/>
    <w:rsid w:val="00EF19E6"/>
    <w:rsid w:val="00EF2186"/>
    <w:rsid w:val="00EF2875"/>
    <w:rsid w:val="00EF3759"/>
    <w:rsid w:val="00EF3C6F"/>
    <w:rsid w:val="00EF417E"/>
    <w:rsid w:val="00EF4384"/>
    <w:rsid w:val="00EF4BB5"/>
    <w:rsid w:val="00EF4C96"/>
    <w:rsid w:val="00EF50E0"/>
    <w:rsid w:val="00EF60C8"/>
    <w:rsid w:val="00EF652E"/>
    <w:rsid w:val="00EF6F36"/>
    <w:rsid w:val="00EF76D1"/>
    <w:rsid w:val="00EF7984"/>
    <w:rsid w:val="00EF7A4B"/>
    <w:rsid w:val="00EF7AF3"/>
    <w:rsid w:val="00F0002B"/>
    <w:rsid w:val="00F01650"/>
    <w:rsid w:val="00F01680"/>
    <w:rsid w:val="00F02454"/>
    <w:rsid w:val="00F02980"/>
    <w:rsid w:val="00F032A6"/>
    <w:rsid w:val="00F03739"/>
    <w:rsid w:val="00F04027"/>
    <w:rsid w:val="00F05530"/>
    <w:rsid w:val="00F056D0"/>
    <w:rsid w:val="00F064A5"/>
    <w:rsid w:val="00F0695D"/>
    <w:rsid w:val="00F06EBF"/>
    <w:rsid w:val="00F06FBD"/>
    <w:rsid w:val="00F07F66"/>
    <w:rsid w:val="00F10059"/>
    <w:rsid w:val="00F107E2"/>
    <w:rsid w:val="00F110B0"/>
    <w:rsid w:val="00F12755"/>
    <w:rsid w:val="00F13CB1"/>
    <w:rsid w:val="00F13DFA"/>
    <w:rsid w:val="00F159C1"/>
    <w:rsid w:val="00F164FB"/>
    <w:rsid w:val="00F17444"/>
    <w:rsid w:val="00F20273"/>
    <w:rsid w:val="00F203A0"/>
    <w:rsid w:val="00F20A91"/>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812"/>
    <w:rsid w:val="00F321E5"/>
    <w:rsid w:val="00F3237F"/>
    <w:rsid w:val="00F326ED"/>
    <w:rsid w:val="00F33FF9"/>
    <w:rsid w:val="00F34382"/>
    <w:rsid w:val="00F35222"/>
    <w:rsid w:val="00F352EB"/>
    <w:rsid w:val="00F3535F"/>
    <w:rsid w:val="00F3686D"/>
    <w:rsid w:val="00F37281"/>
    <w:rsid w:val="00F3777D"/>
    <w:rsid w:val="00F37A34"/>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69E1"/>
    <w:rsid w:val="00F56D20"/>
    <w:rsid w:val="00F56D25"/>
    <w:rsid w:val="00F571CB"/>
    <w:rsid w:val="00F57547"/>
    <w:rsid w:val="00F57AE5"/>
    <w:rsid w:val="00F61D09"/>
    <w:rsid w:val="00F620BD"/>
    <w:rsid w:val="00F6210A"/>
    <w:rsid w:val="00F62982"/>
    <w:rsid w:val="00F63850"/>
    <w:rsid w:val="00F63907"/>
    <w:rsid w:val="00F64028"/>
    <w:rsid w:val="00F6485C"/>
    <w:rsid w:val="00F64C7E"/>
    <w:rsid w:val="00F658A1"/>
    <w:rsid w:val="00F6598E"/>
    <w:rsid w:val="00F6600A"/>
    <w:rsid w:val="00F669A1"/>
    <w:rsid w:val="00F66AEE"/>
    <w:rsid w:val="00F67844"/>
    <w:rsid w:val="00F7068D"/>
    <w:rsid w:val="00F70954"/>
    <w:rsid w:val="00F709DA"/>
    <w:rsid w:val="00F7131A"/>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921"/>
    <w:rsid w:val="00F8422A"/>
    <w:rsid w:val="00F847A2"/>
    <w:rsid w:val="00F8492B"/>
    <w:rsid w:val="00F8562F"/>
    <w:rsid w:val="00F85E60"/>
    <w:rsid w:val="00F86471"/>
    <w:rsid w:val="00F86945"/>
    <w:rsid w:val="00F8767E"/>
    <w:rsid w:val="00F8794E"/>
    <w:rsid w:val="00F87B45"/>
    <w:rsid w:val="00F87C5E"/>
    <w:rsid w:val="00F902B4"/>
    <w:rsid w:val="00F9129B"/>
    <w:rsid w:val="00F93DD7"/>
    <w:rsid w:val="00F943BE"/>
    <w:rsid w:val="00F94CED"/>
    <w:rsid w:val="00F9512E"/>
    <w:rsid w:val="00F95445"/>
    <w:rsid w:val="00F9648D"/>
    <w:rsid w:val="00F967CF"/>
    <w:rsid w:val="00F978C3"/>
    <w:rsid w:val="00FA0A0D"/>
    <w:rsid w:val="00FA0D83"/>
    <w:rsid w:val="00FA1357"/>
    <w:rsid w:val="00FA217F"/>
    <w:rsid w:val="00FA26D3"/>
    <w:rsid w:val="00FA3603"/>
    <w:rsid w:val="00FA4C28"/>
    <w:rsid w:val="00FA4EA5"/>
    <w:rsid w:val="00FA4F51"/>
    <w:rsid w:val="00FA602C"/>
    <w:rsid w:val="00FA6069"/>
    <w:rsid w:val="00FB2252"/>
    <w:rsid w:val="00FB2627"/>
    <w:rsid w:val="00FB2C95"/>
    <w:rsid w:val="00FB35CE"/>
    <w:rsid w:val="00FB3C03"/>
    <w:rsid w:val="00FB46A8"/>
    <w:rsid w:val="00FB4D9C"/>
    <w:rsid w:val="00FC083C"/>
    <w:rsid w:val="00FC08B2"/>
    <w:rsid w:val="00FC150F"/>
    <w:rsid w:val="00FC15BF"/>
    <w:rsid w:val="00FC2697"/>
    <w:rsid w:val="00FC2949"/>
    <w:rsid w:val="00FC331E"/>
    <w:rsid w:val="00FC39AE"/>
    <w:rsid w:val="00FC3D49"/>
    <w:rsid w:val="00FC3E16"/>
    <w:rsid w:val="00FC4CFB"/>
    <w:rsid w:val="00FC4EA2"/>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24B"/>
    <w:rsid w:val="00FE288D"/>
    <w:rsid w:val="00FE31C6"/>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RCIEU/gwas2vcf" TargetMode="External"/><Relationship Id="rId18" Type="http://schemas.openxmlformats.org/officeDocument/2006/relationships/hyperlink" Target="https://github.com/mrcieu/gwas2vcf" TargetMode="Externa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hyperlink" Target="https://github.com/mrcieu/gwasvcf" TargetMode="External"/><Relationship Id="rId7" Type="http://schemas.openxmlformats.org/officeDocument/2006/relationships/endnotes" Target="endnotes.xml"/><Relationship Id="rId12" Type="http://schemas.openxmlformats.org/officeDocument/2006/relationships/hyperlink" Target="https://github.com/MRCIEU/gwas-vcf-spec" TargetMode="External"/><Relationship Id="rId17" Type="http://schemas.openxmlformats.org/officeDocument/2006/relationships/hyperlink" Target="https://gwas.mrcieu.ac.uk" TargetMode="External"/><Relationship Id="rId25"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github.com/MRCIEU/gwas-vcf-spec" TargetMode="External"/><Relationship Id="rId20" Type="http://schemas.openxmlformats.org/officeDocument/2006/relationships/hyperlink" Target="https://github.com/mrcieu/gwas2vcfweb" TargetMode="External"/><Relationship Id="rId29"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openxmlformats.org/officeDocument/2006/relationships/hyperlink" Target="http://github.com/explodecomputer/ldsc"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MRCIEU/gwas-vcf-performance" TargetMode="External"/><Relationship Id="rId23" Type="http://schemas.openxmlformats.org/officeDocument/2006/relationships/hyperlink" Target="https://github.com/mrcieu/gwasglue" TargetMode="External"/><Relationship Id="rId28" Type="http://schemas.openxmlformats.org/officeDocument/2006/relationships/image" Target="media/image4.png"/><Relationship Id="rId10" Type="http://schemas.microsoft.com/office/2016/09/relationships/commentsIds" Target="commentsIds.xml"/><Relationship Id="rId19" Type="http://schemas.openxmlformats.org/officeDocument/2006/relationships/hyperlink" Target="http://64.227.44.193:8400/" TargetMode="External"/><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MRCIEU/gwas2vcf" TargetMode="External"/><Relationship Id="rId22" Type="http://schemas.openxmlformats.org/officeDocument/2006/relationships/hyperlink" Target="https://github.com/mrcieu/pygwasvcf" TargetMode="External"/><Relationship Id="rId27" Type="http://schemas.openxmlformats.org/officeDocument/2006/relationships/image" Target="media/image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33956</Words>
  <Characters>193555</Characters>
  <Application>Microsoft Office Word</Application>
  <DocSecurity>0</DocSecurity>
  <Lines>1612</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cp:revision>
  <dcterms:created xsi:type="dcterms:W3CDTF">2020-03-16T10:07:00Z</dcterms:created>
  <dcterms:modified xsi:type="dcterms:W3CDTF">2020-03-16T10:07:00Z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